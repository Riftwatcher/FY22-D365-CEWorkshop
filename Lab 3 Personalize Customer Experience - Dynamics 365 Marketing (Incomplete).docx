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CE1AA9" w14:textId="66EAD741" w:rsidR="00A85F48" w:rsidRPr="00842D2B" w:rsidRDefault="00C23645" w:rsidP="00C306BE">
      <w:pPr>
        <w:ind w:left="2160"/>
        <w:jc w:val="right"/>
        <w:rPr>
          <w:rFonts w:asciiTheme="majorHAnsi" w:hAnsiTheme="majorHAnsi" w:cstheme="majorHAnsi"/>
          <w:sz w:val="44"/>
          <w:szCs w:val="44"/>
        </w:rPr>
      </w:pPr>
      <w:bookmarkStart w:id="0" w:name="_Toc492638964"/>
      <w:bookmarkStart w:id="1" w:name="_Toc492640496"/>
      <w:bookmarkStart w:id="2" w:name="_Toc492640573"/>
      <w:r>
        <w:rPr>
          <w:rFonts w:asciiTheme="majorHAnsi" w:hAnsiTheme="majorHAnsi" w:cstheme="majorHAnsi"/>
          <w:sz w:val="44"/>
          <w:szCs w:val="44"/>
        </w:rPr>
        <w:t xml:space="preserve"> </w:t>
      </w:r>
      <w:commentRangeStart w:id="3"/>
      <w:commentRangeStart w:id="4"/>
      <w:r w:rsidR="7C4920B2" w:rsidRPr="00842D2B">
        <w:rPr>
          <w:rFonts w:asciiTheme="majorHAnsi" w:hAnsiTheme="majorHAnsi" w:cstheme="majorHAnsi"/>
          <w:sz w:val="44"/>
          <w:szCs w:val="44"/>
        </w:rPr>
        <w:t>Module</w:t>
      </w:r>
      <w:commentRangeEnd w:id="3"/>
      <w:r w:rsidR="7C4920B2" w:rsidRPr="00842D2B">
        <w:rPr>
          <w:rStyle w:val="CommentReference"/>
          <w:rFonts w:asciiTheme="majorHAnsi" w:hAnsiTheme="majorHAnsi" w:cstheme="majorHAnsi"/>
          <w:sz w:val="44"/>
          <w:szCs w:val="44"/>
        </w:rPr>
        <w:commentReference w:id="3"/>
      </w:r>
      <w:commentRangeEnd w:id="4"/>
      <w:r w:rsidR="7C4920B2" w:rsidRPr="00842D2B">
        <w:rPr>
          <w:rStyle w:val="CommentReference"/>
          <w:rFonts w:asciiTheme="majorHAnsi" w:hAnsiTheme="majorHAnsi" w:cstheme="majorHAnsi"/>
          <w:sz w:val="44"/>
          <w:szCs w:val="44"/>
        </w:rPr>
        <w:commentReference w:id="4"/>
      </w:r>
      <w:r w:rsidR="7C4920B2" w:rsidRPr="00842D2B">
        <w:rPr>
          <w:rFonts w:asciiTheme="majorHAnsi" w:hAnsiTheme="majorHAnsi" w:cstheme="majorHAnsi"/>
          <w:sz w:val="44"/>
          <w:szCs w:val="44"/>
        </w:rPr>
        <w:t xml:space="preserve"> </w:t>
      </w:r>
      <w:del w:id="5" w:author="Author">
        <w:r w:rsidR="7C4920B2" w:rsidRPr="00842D2B" w:rsidDel="00657EBA">
          <w:rPr>
            <w:rFonts w:asciiTheme="majorHAnsi" w:hAnsiTheme="majorHAnsi" w:cstheme="majorHAnsi"/>
            <w:sz w:val="44"/>
            <w:szCs w:val="44"/>
          </w:rPr>
          <w:delText>1</w:delText>
        </w:r>
      </w:del>
      <w:ins w:id="6" w:author="Author">
        <w:del w:id="7" w:author="Author">
          <w:r w:rsidR="00657EBA" w:rsidDel="008525A8">
            <w:rPr>
              <w:rFonts w:asciiTheme="majorHAnsi" w:hAnsiTheme="majorHAnsi" w:cstheme="majorHAnsi"/>
              <w:sz w:val="44"/>
              <w:szCs w:val="44"/>
            </w:rPr>
            <w:delText>4</w:delText>
          </w:r>
          <w:r w:rsidR="008525A8" w:rsidDel="009F3629">
            <w:rPr>
              <w:rFonts w:asciiTheme="majorHAnsi" w:hAnsiTheme="majorHAnsi" w:cstheme="majorHAnsi"/>
              <w:sz w:val="44"/>
              <w:szCs w:val="44"/>
            </w:rPr>
            <w:delText>2</w:delText>
          </w:r>
        </w:del>
        <w:r w:rsidR="009F3629">
          <w:rPr>
            <w:rFonts w:asciiTheme="majorHAnsi" w:hAnsiTheme="majorHAnsi" w:cstheme="majorHAnsi"/>
            <w:sz w:val="44"/>
            <w:szCs w:val="44"/>
          </w:rPr>
          <w:t>3</w:t>
        </w:r>
      </w:ins>
      <w:r w:rsidR="7C4920B2" w:rsidRPr="00842D2B">
        <w:rPr>
          <w:rFonts w:asciiTheme="majorHAnsi" w:hAnsiTheme="majorHAnsi" w:cstheme="majorHAnsi"/>
          <w:sz w:val="44"/>
          <w:szCs w:val="44"/>
        </w:rPr>
        <w:t xml:space="preserve">: </w:t>
      </w:r>
      <w:ins w:id="8" w:author="Author">
        <w:del w:id="9" w:author="Author">
          <w:r w:rsidR="005E2008" w:rsidRPr="005E2008" w:rsidDel="00AD67CB">
            <w:rPr>
              <w:rFonts w:asciiTheme="majorHAnsi" w:hAnsiTheme="majorHAnsi" w:cstheme="majorHAnsi"/>
              <w:sz w:val="44"/>
              <w:szCs w:val="44"/>
            </w:rPr>
            <w:delText>Eliminate Data Silos and Unify customer data in your first experience using AI-powered Customer Insight</w:delText>
          </w:r>
          <w:r w:rsidR="00AD67CB" w:rsidDel="00657EBA">
            <w:rPr>
              <w:rFonts w:asciiTheme="majorHAnsi" w:hAnsiTheme="majorHAnsi" w:cstheme="majorHAnsi"/>
              <w:sz w:val="44"/>
              <w:szCs w:val="44"/>
            </w:rPr>
            <w:delText>Personalize Customer Experience</w:delText>
          </w:r>
          <w:r w:rsidR="00657EBA" w:rsidDel="008525A8">
            <w:rPr>
              <w:rFonts w:asciiTheme="majorHAnsi" w:hAnsiTheme="majorHAnsi" w:cstheme="majorHAnsi"/>
              <w:sz w:val="44"/>
              <w:szCs w:val="44"/>
            </w:rPr>
            <w:delText>Activate Digital Sales</w:delText>
          </w:r>
        </w:del>
        <w:r w:rsidR="008525A8">
          <w:rPr>
            <w:rFonts w:asciiTheme="majorHAnsi" w:hAnsiTheme="majorHAnsi" w:cstheme="majorHAnsi"/>
            <w:sz w:val="44"/>
            <w:szCs w:val="44"/>
          </w:rPr>
          <w:t>Personalize Customer Experience</w:t>
        </w:r>
        <w:del w:id="10" w:author="Author">
          <w:r w:rsidR="008525A8" w:rsidDel="00631AB3">
            <w:rPr>
              <w:rFonts w:asciiTheme="majorHAnsi" w:hAnsiTheme="majorHAnsi" w:cstheme="majorHAnsi"/>
              <w:sz w:val="44"/>
              <w:szCs w:val="44"/>
            </w:rPr>
            <w:delText xml:space="preserve"> –</w:delText>
          </w:r>
        </w:del>
        <w:r w:rsidR="008525A8">
          <w:rPr>
            <w:rFonts w:asciiTheme="majorHAnsi" w:hAnsiTheme="majorHAnsi" w:cstheme="majorHAnsi"/>
            <w:sz w:val="44"/>
            <w:szCs w:val="44"/>
          </w:rPr>
          <w:t xml:space="preserve"> </w:t>
        </w:r>
        <w:del w:id="11" w:author="Author">
          <w:r w:rsidR="008525A8" w:rsidDel="009F3629">
            <w:rPr>
              <w:rFonts w:asciiTheme="majorHAnsi" w:hAnsiTheme="majorHAnsi" w:cstheme="majorHAnsi"/>
              <w:sz w:val="44"/>
              <w:szCs w:val="44"/>
            </w:rPr>
            <w:delText>AI in CI</w:delText>
          </w:r>
        </w:del>
        <w:r w:rsidR="009F3629">
          <w:rPr>
            <w:rFonts w:asciiTheme="majorHAnsi" w:hAnsiTheme="majorHAnsi" w:cstheme="majorHAnsi"/>
            <w:sz w:val="44"/>
            <w:szCs w:val="44"/>
          </w:rPr>
          <w:t>Dynamics 365 Marketing</w:t>
        </w:r>
        <w:r w:rsidR="005E2008" w:rsidRPr="005E2008" w:rsidDel="005E2008">
          <w:rPr>
            <w:rFonts w:asciiTheme="majorHAnsi" w:hAnsiTheme="majorHAnsi" w:cstheme="majorHAnsi"/>
            <w:sz w:val="44"/>
            <w:szCs w:val="44"/>
          </w:rPr>
          <w:t xml:space="preserve"> </w:t>
        </w:r>
      </w:ins>
      <w:del w:id="12" w:author="Author">
        <w:r w:rsidR="00FA242E" w:rsidRPr="00842D2B" w:rsidDel="005E2008">
          <w:rPr>
            <w:rFonts w:asciiTheme="majorHAnsi" w:hAnsiTheme="majorHAnsi" w:cstheme="majorHAnsi"/>
            <w:sz w:val="44"/>
            <w:szCs w:val="44"/>
          </w:rPr>
          <w:delText>Build your first virtual agent</w:delText>
        </w:r>
      </w:del>
    </w:p>
    <w:p w14:paraId="79E194D1" w14:textId="77777777" w:rsidR="00A85F48" w:rsidRPr="00F56577" w:rsidRDefault="7C4920B2" w:rsidP="00C23645">
      <w:pPr>
        <w:pStyle w:val="NameofWorkshop"/>
        <w:ind w:right="180"/>
        <w:rPr>
          <w:sz w:val="36"/>
          <w:szCs w:val="36"/>
        </w:rPr>
      </w:pPr>
      <w:r w:rsidRPr="76185817">
        <w:rPr>
          <w:sz w:val="36"/>
          <w:szCs w:val="36"/>
        </w:rPr>
        <w:t xml:space="preserve">Hands-on Lab Step-by-Step </w:t>
      </w:r>
      <w:bookmarkEnd w:id="0"/>
      <w:bookmarkEnd w:id="1"/>
      <w:bookmarkEnd w:id="2"/>
    </w:p>
    <w:p w14:paraId="34126042" w14:textId="77777777" w:rsidR="00A85F48" w:rsidRPr="007E3D91" w:rsidRDefault="00A85F48" w:rsidP="00A85F48"/>
    <w:p w14:paraId="40038B75" w14:textId="5CDAD9B5" w:rsidR="00A85F48" w:rsidRPr="007E3D91" w:rsidRDefault="00123D51" w:rsidP="000D411A">
      <w:pPr>
        <w:ind w:right="200"/>
        <w:jc w:val="right"/>
      </w:pPr>
      <w:del w:id="13" w:author="Author">
        <w:r w:rsidDel="00BF03F1">
          <w:delText xml:space="preserve">Feb </w:delText>
        </w:r>
        <w:r w:rsidR="7C4920B2" w:rsidDel="00BF03F1">
          <w:delText>20</w:delText>
        </w:r>
        <w:r w:rsidR="00FA242E" w:rsidDel="00BF03F1">
          <w:delText>20</w:delText>
        </w:r>
      </w:del>
      <w:ins w:id="14" w:author="Author">
        <w:r w:rsidR="00BF03F1">
          <w:t>September 2021</w:t>
        </w:r>
      </w:ins>
    </w:p>
    <w:p w14:paraId="436F2064" w14:textId="57F8CAA8" w:rsidR="00A85F48" w:rsidRPr="00D712FB" w:rsidRDefault="00A85F48" w:rsidP="00D97EF8">
      <w:r>
        <w:rPr>
          <w:rFonts w:cs="Segoe UI"/>
        </w:rPr>
        <w:br w:type="page"/>
      </w:r>
    </w:p>
    <w:sdt>
      <w:sdtPr>
        <w:rPr>
          <w:rFonts w:ascii="Segoe UI" w:eastAsia="SimSun" w:hAnsi="Segoe UI" w:cstheme="minorBidi"/>
          <w:color w:val="auto"/>
          <w:sz w:val="20"/>
          <w:szCs w:val="22"/>
        </w:rPr>
        <w:id w:val="-1031335775"/>
        <w:docPartObj>
          <w:docPartGallery w:val="Table of Contents"/>
          <w:docPartUnique/>
        </w:docPartObj>
      </w:sdtPr>
      <w:sdtEndPr>
        <w:rPr>
          <w:b/>
          <w:bCs/>
          <w:noProof/>
        </w:rPr>
      </w:sdtEndPr>
      <w:sdtContent>
        <w:p w14:paraId="6B32678C" w14:textId="60C42ECB" w:rsidR="00205121" w:rsidRDefault="00205121">
          <w:pPr>
            <w:pStyle w:val="TOCHeading"/>
          </w:pPr>
          <w:r>
            <w:t>Contents</w:t>
          </w:r>
        </w:p>
        <w:p w14:paraId="01E3865C" w14:textId="4A444587" w:rsidR="00016405" w:rsidRDefault="006E0E5E">
          <w:pPr>
            <w:pStyle w:val="TOC1"/>
            <w:tabs>
              <w:tab w:val="right" w:leader="dot" w:pos="10790"/>
            </w:tabs>
            <w:rPr>
              <w:ins w:id="15" w:author="Author"/>
              <w:rFonts w:eastAsiaTheme="minorEastAsia" w:cstheme="minorBidi"/>
              <w:b w:val="0"/>
              <w:bCs w:val="0"/>
              <w:noProof/>
              <w:sz w:val="22"/>
              <w:szCs w:val="22"/>
              <w:lang w:val="en-SG" w:eastAsia="en-SG"/>
            </w:rPr>
          </w:pPr>
          <w:r>
            <w:rPr>
              <w:b w:val="0"/>
              <w:bCs w:val="0"/>
              <w:noProof/>
            </w:rPr>
            <w:fldChar w:fldCharType="begin"/>
          </w:r>
          <w:r>
            <w:rPr>
              <w:b w:val="0"/>
              <w:bCs w:val="0"/>
              <w:noProof/>
            </w:rPr>
            <w:instrText xml:space="preserve"> TOC \o "1-4" \h \z \u </w:instrText>
          </w:r>
          <w:r>
            <w:rPr>
              <w:b w:val="0"/>
              <w:bCs w:val="0"/>
              <w:noProof/>
            </w:rPr>
            <w:fldChar w:fldCharType="separate"/>
          </w:r>
          <w:ins w:id="16" w:author="Author">
            <w:r w:rsidR="00016405" w:rsidRPr="005B3DFA">
              <w:rPr>
                <w:rStyle w:val="Hyperlink"/>
                <w:noProof/>
              </w:rPr>
              <w:fldChar w:fldCharType="begin"/>
            </w:r>
            <w:r w:rsidR="00016405" w:rsidRPr="005B3DFA">
              <w:rPr>
                <w:rStyle w:val="Hyperlink"/>
                <w:noProof/>
              </w:rPr>
              <w:instrText xml:space="preserve"> </w:instrText>
            </w:r>
            <w:r w:rsidR="00016405">
              <w:rPr>
                <w:noProof/>
              </w:rPr>
              <w:instrText>HYPERLINK \l "_Toc84692727"</w:instrText>
            </w:r>
            <w:r w:rsidR="00016405" w:rsidRPr="005B3DFA">
              <w:rPr>
                <w:rStyle w:val="Hyperlink"/>
                <w:noProof/>
              </w:rPr>
              <w:instrText xml:space="preserve"> </w:instrText>
            </w:r>
            <w:r w:rsidR="00016405" w:rsidRPr="005B3DFA">
              <w:rPr>
                <w:rStyle w:val="Hyperlink"/>
                <w:noProof/>
              </w:rPr>
            </w:r>
            <w:r w:rsidR="00016405" w:rsidRPr="005B3DFA">
              <w:rPr>
                <w:rStyle w:val="Hyperlink"/>
                <w:noProof/>
              </w:rPr>
              <w:fldChar w:fldCharType="separate"/>
            </w:r>
            <w:r w:rsidR="00016405" w:rsidRPr="005B3DFA">
              <w:rPr>
                <w:rStyle w:val="Hyperlink"/>
                <w:noProof/>
              </w:rPr>
              <w:t>Personalize Customer Experience using Dynamics 365 Marketing</w:t>
            </w:r>
            <w:r w:rsidR="00016405">
              <w:rPr>
                <w:noProof/>
                <w:webHidden/>
              </w:rPr>
              <w:tab/>
            </w:r>
            <w:r w:rsidR="00016405">
              <w:rPr>
                <w:noProof/>
                <w:webHidden/>
              </w:rPr>
              <w:fldChar w:fldCharType="begin"/>
            </w:r>
            <w:r w:rsidR="00016405">
              <w:rPr>
                <w:noProof/>
                <w:webHidden/>
              </w:rPr>
              <w:instrText xml:space="preserve"> PAGEREF _Toc84692727 \h </w:instrText>
            </w:r>
            <w:r w:rsidR="00016405">
              <w:rPr>
                <w:noProof/>
                <w:webHidden/>
              </w:rPr>
            </w:r>
          </w:ins>
          <w:r w:rsidR="00016405">
            <w:rPr>
              <w:noProof/>
              <w:webHidden/>
            </w:rPr>
            <w:fldChar w:fldCharType="separate"/>
          </w:r>
          <w:ins w:id="17" w:author="Author">
            <w:r w:rsidR="00016405">
              <w:rPr>
                <w:noProof/>
                <w:webHidden/>
              </w:rPr>
              <w:t>1</w:t>
            </w:r>
            <w:r w:rsidR="00016405">
              <w:rPr>
                <w:noProof/>
                <w:webHidden/>
              </w:rPr>
              <w:fldChar w:fldCharType="end"/>
            </w:r>
            <w:r w:rsidR="00016405" w:rsidRPr="005B3DFA">
              <w:rPr>
                <w:rStyle w:val="Hyperlink"/>
                <w:noProof/>
              </w:rPr>
              <w:fldChar w:fldCharType="end"/>
            </w:r>
          </w:ins>
        </w:p>
        <w:p w14:paraId="10A634B7" w14:textId="304EE4EA" w:rsidR="00016405" w:rsidRDefault="00016405">
          <w:pPr>
            <w:pStyle w:val="TOC2"/>
            <w:tabs>
              <w:tab w:val="right" w:leader="dot" w:pos="10790"/>
            </w:tabs>
            <w:rPr>
              <w:ins w:id="18" w:author="Author"/>
              <w:rFonts w:eastAsiaTheme="minorEastAsia" w:cstheme="minorBidi"/>
              <w:i w:val="0"/>
              <w:iCs w:val="0"/>
              <w:noProof/>
              <w:sz w:val="22"/>
              <w:szCs w:val="22"/>
              <w:lang w:val="en-SG" w:eastAsia="en-SG"/>
            </w:rPr>
          </w:pPr>
          <w:ins w:id="19" w:author="Author">
            <w:r w:rsidRPr="005B3DFA">
              <w:rPr>
                <w:rStyle w:val="Hyperlink"/>
                <w:noProof/>
              </w:rPr>
              <w:fldChar w:fldCharType="begin"/>
            </w:r>
            <w:r w:rsidRPr="005B3DFA">
              <w:rPr>
                <w:rStyle w:val="Hyperlink"/>
                <w:noProof/>
              </w:rPr>
              <w:instrText xml:space="preserve"> </w:instrText>
            </w:r>
            <w:r>
              <w:rPr>
                <w:noProof/>
              </w:rPr>
              <w:instrText>HYPERLINK \l "_Toc84692728"</w:instrText>
            </w:r>
            <w:r w:rsidRPr="005B3DFA">
              <w:rPr>
                <w:rStyle w:val="Hyperlink"/>
                <w:noProof/>
              </w:rPr>
              <w:instrText xml:space="preserve"> </w:instrText>
            </w:r>
            <w:r w:rsidRPr="005B3DFA">
              <w:rPr>
                <w:rStyle w:val="Hyperlink"/>
                <w:noProof/>
              </w:rPr>
            </w:r>
            <w:r w:rsidRPr="005B3DFA">
              <w:rPr>
                <w:rStyle w:val="Hyperlink"/>
                <w:noProof/>
              </w:rPr>
              <w:fldChar w:fldCharType="separate"/>
            </w:r>
            <w:r w:rsidRPr="005B3DFA">
              <w:rPr>
                <w:rStyle w:val="Hyperlink"/>
                <w:noProof/>
              </w:rPr>
              <w:t>Lab Prerequisites</w:t>
            </w:r>
            <w:r>
              <w:rPr>
                <w:noProof/>
                <w:webHidden/>
              </w:rPr>
              <w:tab/>
            </w:r>
            <w:r>
              <w:rPr>
                <w:noProof/>
                <w:webHidden/>
              </w:rPr>
              <w:fldChar w:fldCharType="begin"/>
            </w:r>
            <w:r>
              <w:rPr>
                <w:noProof/>
                <w:webHidden/>
              </w:rPr>
              <w:instrText xml:space="preserve"> PAGEREF _Toc84692728 \h </w:instrText>
            </w:r>
            <w:r>
              <w:rPr>
                <w:noProof/>
                <w:webHidden/>
              </w:rPr>
            </w:r>
          </w:ins>
          <w:r>
            <w:rPr>
              <w:noProof/>
              <w:webHidden/>
            </w:rPr>
            <w:fldChar w:fldCharType="separate"/>
          </w:r>
          <w:ins w:id="20" w:author="Author">
            <w:r>
              <w:rPr>
                <w:noProof/>
                <w:webHidden/>
              </w:rPr>
              <w:t>1</w:t>
            </w:r>
            <w:r>
              <w:rPr>
                <w:noProof/>
                <w:webHidden/>
              </w:rPr>
              <w:fldChar w:fldCharType="end"/>
            </w:r>
            <w:r w:rsidRPr="005B3DFA">
              <w:rPr>
                <w:rStyle w:val="Hyperlink"/>
                <w:noProof/>
              </w:rPr>
              <w:fldChar w:fldCharType="end"/>
            </w:r>
          </w:ins>
        </w:p>
        <w:p w14:paraId="53411A49" w14:textId="7A2815E0" w:rsidR="00016405" w:rsidRDefault="00016405">
          <w:pPr>
            <w:pStyle w:val="TOC2"/>
            <w:tabs>
              <w:tab w:val="right" w:leader="dot" w:pos="10790"/>
            </w:tabs>
            <w:rPr>
              <w:ins w:id="21" w:author="Author"/>
              <w:rFonts w:eastAsiaTheme="minorEastAsia" w:cstheme="minorBidi"/>
              <w:i w:val="0"/>
              <w:iCs w:val="0"/>
              <w:noProof/>
              <w:sz w:val="22"/>
              <w:szCs w:val="22"/>
              <w:lang w:val="en-SG" w:eastAsia="en-SG"/>
            </w:rPr>
          </w:pPr>
          <w:ins w:id="22" w:author="Author">
            <w:r w:rsidRPr="005B3DFA">
              <w:rPr>
                <w:rStyle w:val="Hyperlink"/>
                <w:noProof/>
              </w:rPr>
              <w:fldChar w:fldCharType="begin"/>
            </w:r>
            <w:r w:rsidRPr="005B3DFA">
              <w:rPr>
                <w:rStyle w:val="Hyperlink"/>
                <w:noProof/>
              </w:rPr>
              <w:instrText xml:space="preserve"> </w:instrText>
            </w:r>
            <w:r>
              <w:rPr>
                <w:noProof/>
              </w:rPr>
              <w:instrText>HYPERLINK \l "_Toc84692729"</w:instrText>
            </w:r>
            <w:r w:rsidRPr="005B3DFA">
              <w:rPr>
                <w:rStyle w:val="Hyperlink"/>
                <w:noProof/>
              </w:rPr>
              <w:instrText xml:space="preserve"> </w:instrText>
            </w:r>
            <w:r w:rsidRPr="005B3DFA">
              <w:rPr>
                <w:rStyle w:val="Hyperlink"/>
                <w:noProof/>
              </w:rPr>
            </w:r>
            <w:r w:rsidRPr="005B3DFA">
              <w:rPr>
                <w:rStyle w:val="Hyperlink"/>
                <w:noProof/>
              </w:rPr>
              <w:fldChar w:fldCharType="separate"/>
            </w:r>
            <w:r w:rsidRPr="005B3DFA">
              <w:rPr>
                <w:rStyle w:val="Hyperlink"/>
                <w:noProof/>
                <w:lang w:eastAsia="zh-CN"/>
              </w:rPr>
              <w:t>Scenario: ContoTech Worldwide Enterprise Retail Company</w:t>
            </w:r>
            <w:r>
              <w:rPr>
                <w:noProof/>
                <w:webHidden/>
              </w:rPr>
              <w:tab/>
            </w:r>
            <w:r>
              <w:rPr>
                <w:noProof/>
                <w:webHidden/>
              </w:rPr>
              <w:fldChar w:fldCharType="begin"/>
            </w:r>
            <w:r>
              <w:rPr>
                <w:noProof/>
                <w:webHidden/>
              </w:rPr>
              <w:instrText xml:space="preserve"> PAGEREF _Toc84692729 \h </w:instrText>
            </w:r>
            <w:r>
              <w:rPr>
                <w:noProof/>
                <w:webHidden/>
              </w:rPr>
            </w:r>
          </w:ins>
          <w:r>
            <w:rPr>
              <w:noProof/>
              <w:webHidden/>
            </w:rPr>
            <w:fldChar w:fldCharType="separate"/>
          </w:r>
          <w:ins w:id="23" w:author="Author">
            <w:r>
              <w:rPr>
                <w:noProof/>
                <w:webHidden/>
              </w:rPr>
              <w:t>1</w:t>
            </w:r>
            <w:r>
              <w:rPr>
                <w:noProof/>
                <w:webHidden/>
              </w:rPr>
              <w:fldChar w:fldCharType="end"/>
            </w:r>
            <w:r w:rsidRPr="005B3DFA">
              <w:rPr>
                <w:rStyle w:val="Hyperlink"/>
                <w:noProof/>
              </w:rPr>
              <w:fldChar w:fldCharType="end"/>
            </w:r>
          </w:ins>
        </w:p>
        <w:p w14:paraId="039A5025" w14:textId="2612EF42" w:rsidR="00016405" w:rsidRDefault="00016405">
          <w:pPr>
            <w:pStyle w:val="TOC2"/>
            <w:tabs>
              <w:tab w:val="right" w:leader="dot" w:pos="10790"/>
            </w:tabs>
            <w:rPr>
              <w:ins w:id="24" w:author="Author"/>
              <w:rFonts w:eastAsiaTheme="minorEastAsia" w:cstheme="minorBidi"/>
              <w:i w:val="0"/>
              <w:iCs w:val="0"/>
              <w:noProof/>
              <w:sz w:val="22"/>
              <w:szCs w:val="22"/>
              <w:lang w:val="en-SG" w:eastAsia="en-SG"/>
            </w:rPr>
          </w:pPr>
          <w:ins w:id="25" w:author="Author">
            <w:r w:rsidRPr="005B3DFA">
              <w:rPr>
                <w:rStyle w:val="Hyperlink"/>
                <w:noProof/>
              </w:rPr>
              <w:fldChar w:fldCharType="begin"/>
            </w:r>
            <w:r w:rsidRPr="005B3DFA">
              <w:rPr>
                <w:rStyle w:val="Hyperlink"/>
                <w:noProof/>
              </w:rPr>
              <w:instrText xml:space="preserve"> </w:instrText>
            </w:r>
            <w:r>
              <w:rPr>
                <w:noProof/>
              </w:rPr>
              <w:instrText>HYPERLINK \l "_Toc84692730"</w:instrText>
            </w:r>
            <w:r w:rsidRPr="005B3DFA">
              <w:rPr>
                <w:rStyle w:val="Hyperlink"/>
                <w:noProof/>
              </w:rPr>
              <w:instrText xml:space="preserve"> </w:instrText>
            </w:r>
            <w:r w:rsidRPr="005B3DFA">
              <w:rPr>
                <w:rStyle w:val="Hyperlink"/>
                <w:noProof/>
              </w:rPr>
            </w:r>
            <w:r w:rsidRPr="005B3DFA">
              <w:rPr>
                <w:rStyle w:val="Hyperlink"/>
                <w:noProof/>
              </w:rPr>
              <w:fldChar w:fldCharType="separate"/>
            </w:r>
            <w:r w:rsidRPr="005B3DFA">
              <w:rPr>
                <w:rStyle w:val="Hyperlink"/>
                <w:noProof/>
              </w:rPr>
              <w:t>Goals for this lab</w:t>
            </w:r>
            <w:r>
              <w:rPr>
                <w:noProof/>
                <w:webHidden/>
              </w:rPr>
              <w:tab/>
            </w:r>
            <w:r>
              <w:rPr>
                <w:noProof/>
                <w:webHidden/>
              </w:rPr>
              <w:fldChar w:fldCharType="begin"/>
            </w:r>
            <w:r>
              <w:rPr>
                <w:noProof/>
                <w:webHidden/>
              </w:rPr>
              <w:instrText xml:space="preserve"> PAGEREF _Toc84692730 \h </w:instrText>
            </w:r>
            <w:r>
              <w:rPr>
                <w:noProof/>
                <w:webHidden/>
              </w:rPr>
            </w:r>
          </w:ins>
          <w:r>
            <w:rPr>
              <w:noProof/>
              <w:webHidden/>
            </w:rPr>
            <w:fldChar w:fldCharType="separate"/>
          </w:r>
          <w:ins w:id="26" w:author="Author">
            <w:r>
              <w:rPr>
                <w:noProof/>
                <w:webHidden/>
              </w:rPr>
              <w:t>2</w:t>
            </w:r>
            <w:r>
              <w:rPr>
                <w:noProof/>
                <w:webHidden/>
              </w:rPr>
              <w:fldChar w:fldCharType="end"/>
            </w:r>
            <w:r w:rsidRPr="005B3DFA">
              <w:rPr>
                <w:rStyle w:val="Hyperlink"/>
                <w:noProof/>
              </w:rPr>
              <w:fldChar w:fldCharType="end"/>
            </w:r>
          </w:ins>
        </w:p>
        <w:p w14:paraId="520144F3" w14:textId="3B2E1CF7" w:rsidR="00016405" w:rsidRDefault="00016405">
          <w:pPr>
            <w:pStyle w:val="TOC2"/>
            <w:tabs>
              <w:tab w:val="right" w:leader="dot" w:pos="10790"/>
            </w:tabs>
            <w:rPr>
              <w:ins w:id="27" w:author="Author"/>
              <w:rFonts w:eastAsiaTheme="minorEastAsia" w:cstheme="minorBidi"/>
              <w:i w:val="0"/>
              <w:iCs w:val="0"/>
              <w:noProof/>
              <w:sz w:val="22"/>
              <w:szCs w:val="22"/>
              <w:lang w:val="en-SG" w:eastAsia="en-SG"/>
            </w:rPr>
          </w:pPr>
          <w:ins w:id="28" w:author="Author">
            <w:r w:rsidRPr="005B3DFA">
              <w:rPr>
                <w:rStyle w:val="Hyperlink"/>
                <w:noProof/>
              </w:rPr>
              <w:fldChar w:fldCharType="begin"/>
            </w:r>
            <w:r w:rsidRPr="005B3DFA">
              <w:rPr>
                <w:rStyle w:val="Hyperlink"/>
                <w:noProof/>
              </w:rPr>
              <w:instrText xml:space="preserve"> </w:instrText>
            </w:r>
            <w:r>
              <w:rPr>
                <w:noProof/>
              </w:rPr>
              <w:instrText>HYPERLINK \l "_Toc84692731"</w:instrText>
            </w:r>
            <w:r w:rsidRPr="005B3DFA">
              <w:rPr>
                <w:rStyle w:val="Hyperlink"/>
                <w:noProof/>
              </w:rPr>
              <w:instrText xml:space="preserve"> </w:instrText>
            </w:r>
            <w:r w:rsidRPr="005B3DFA">
              <w:rPr>
                <w:rStyle w:val="Hyperlink"/>
                <w:noProof/>
              </w:rPr>
            </w:r>
            <w:r w:rsidRPr="005B3DFA">
              <w:rPr>
                <w:rStyle w:val="Hyperlink"/>
                <w:noProof/>
              </w:rPr>
              <w:fldChar w:fldCharType="separate"/>
            </w:r>
            <w:r w:rsidRPr="005B3DFA">
              <w:rPr>
                <w:rStyle w:val="Hyperlink"/>
                <w:noProof/>
                <w:lang w:eastAsia="zh-CN"/>
              </w:rPr>
              <w:t>Exercise 1: Create Dynamics Segment</w:t>
            </w:r>
            <w:r>
              <w:rPr>
                <w:noProof/>
                <w:webHidden/>
              </w:rPr>
              <w:tab/>
            </w:r>
            <w:r>
              <w:rPr>
                <w:noProof/>
                <w:webHidden/>
              </w:rPr>
              <w:fldChar w:fldCharType="begin"/>
            </w:r>
            <w:r>
              <w:rPr>
                <w:noProof/>
                <w:webHidden/>
              </w:rPr>
              <w:instrText xml:space="preserve"> PAGEREF _Toc84692731 \h </w:instrText>
            </w:r>
            <w:r>
              <w:rPr>
                <w:noProof/>
                <w:webHidden/>
              </w:rPr>
            </w:r>
          </w:ins>
          <w:r>
            <w:rPr>
              <w:noProof/>
              <w:webHidden/>
            </w:rPr>
            <w:fldChar w:fldCharType="separate"/>
          </w:r>
          <w:ins w:id="29" w:author="Author">
            <w:r>
              <w:rPr>
                <w:noProof/>
                <w:webHidden/>
              </w:rPr>
              <w:t>2</w:t>
            </w:r>
            <w:r>
              <w:rPr>
                <w:noProof/>
                <w:webHidden/>
              </w:rPr>
              <w:fldChar w:fldCharType="end"/>
            </w:r>
            <w:r w:rsidRPr="005B3DFA">
              <w:rPr>
                <w:rStyle w:val="Hyperlink"/>
                <w:noProof/>
              </w:rPr>
              <w:fldChar w:fldCharType="end"/>
            </w:r>
          </w:ins>
        </w:p>
        <w:p w14:paraId="15BF103F" w14:textId="11FCA0B9" w:rsidR="00016405" w:rsidRDefault="00016405">
          <w:pPr>
            <w:pStyle w:val="TOC4"/>
            <w:tabs>
              <w:tab w:val="right" w:leader="dot" w:pos="10790"/>
            </w:tabs>
            <w:rPr>
              <w:ins w:id="30" w:author="Author"/>
              <w:rFonts w:eastAsiaTheme="minorEastAsia" w:cstheme="minorBidi"/>
              <w:noProof/>
              <w:sz w:val="22"/>
              <w:szCs w:val="22"/>
              <w:lang w:val="en-SG" w:eastAsia="en-SG"/>
            </w:rPr>
          </w:pPr>
          <w:ins w:id="31" w:author="Author">
            <w:r w:rsidRPr="005B3DFA">
              <w:rPr>
                <w:rStyle w:val="Hyperlink"/>
                <w:noProof/>
              </w:rPr>
              <w:fldChar w:fldCharType="begin"/>
            </w:r>
            <w:r w:rsidRPr="005B3DFA">
              <w:rPr>
                <w:rStyle w:val="Hyperlink"/>
                <w:noProof/>
              </w:rPr>
              <w:instrText xml:space="preserve"> </w:instrText>
            </w:r>
            <w:r>
              <w:rPr>
                <w:noProof/>
              </w:rPr>
              <w:instrText>HYPERLINK \l "_Toc84692732"</w:instrText>
            </w:r>
            <w:r w:rsidRPr="005B3DFA">
              <w:rPr>
                <w:rStyle w:val="Hyperlink"/>
                <w:noProof/>
              </w:rPr>
              <w:instrText xml:space="preserve"> </w:instrText>
            </w:r>
            <w:r w:rsidRPr="005B3DFA">
              <w:rPr>
                <w:rStyle w:val="Hyperlink"/>
                <w:noProof/>
              </w:rPr>
            </w:r>
            <w:r w:rsidRPr="005B3DFA">
              <w:rPr>
                <w:rStyle w:val="Hyperlink"/>
                <w:noProof/>
              </w:rPr>
              <w:fldChar w:fldCharType="separate"/>
            </w:r>
            <w:r w:rsidRPr="005B3DFA">
              <w:rPr>
                <w:rStyle w:val="Hyperlink"/>
                <w:noProof/>
              </w:rPr>
              <w:t>Task 1: Access Marketing Apps</w:t>
            </w:r>
            <w:r>
              <w:rPr>
                <w:noProof/>
                <w:webHidden/>
              </w:rPr>
              <w:tab/>
            </w:r>
            <w:r>
              <w:rPr>
                <w:noProof/>
                <w:webHidden/>
              </w:rPr>
              <w:fldChar w:fldCharType="begin"/>
            </w:r>
            <w:r>
              <w:rPr>
                <w:noProof/>
                <w:webHidden/>
              </w:rPr>
              <w:instrText xml:space="preserve"> PAGEREF _Toc84692732 \h </w:instrText>
            </w:r>
            <w:r>
              <w:rPr>
                <w:noProof/>
                <w:webHidden/>
              </w:rPr>
            </w:r>
          </w:ins>
          <w:r>
            <w:rPr>
              <w:noProof/>
              <w:webHidden/>
            </w:rPr>
            <w:fldChar w:fldCharType="separate"/>
          </w:r>
          <w:ins w:id="32" w:author="Author">
            <w:r>
              <w:rPr>
                <w:noProof/>
                <w:webHidden/>
              </w:rPr>
              <w:t>3</w:t>
            </w:r>
            <w:r>
              <w:rPr>
                <w:noProof/>
                <w:webHidden/>
              </w:rPr>
              <w:fldChar w:fldCharType="end"/>
            </w:r>
            <w:r w:rsidRPr="005B3DFA">
              <w:rPr>
                <w:rStyle w:val="Hyperlink"/>
                <w:noProof/>
              </w:rPr>
              <w:fldChar w:fldCharType="end"/>
            </w:r>
          </w:ins>
        </w:p>
        <w:p w14:paraId="5DDEFEED" w14:textId="2BAF7EAF" w:rsidR="00016405" w:rsidRDefault="00016405">
          <w:pPr>
            <w:pStyle w:val="TOC4"/>
            <w:tabs>
              <w:tab w:val="right" w:leader="dot" w:pos="10790"/>
            </w:tabs>
            <w:rPr>
              <w:ins w:id="33" w:author="Author"/>
              <w:rFonts w:eastAsiaTheme="minorEastAsia" w:cstheme="minorBidi"/>
              <w:noProof/>
              <w:sz w:val="22"/>
              <w:szCs w:val="22"/>
              <w:lang w:val="en-SG" w:eastAsia="en-SG"/>
            </w:rPr>
          </w:pPr>
          <w:ins w:id="34" w:author="Author">
            <w:r w:rsidRPr="005B3DFA">
              <w:rPr>
                <w:rStyle w:val="Hyperlink"/>
                <w:noProof/>
              </w:rPr>
              <w:fldChar w:fldCharType="begin"/>
            </w:r>
            <w:r w:rsidRPr="005B3DFA">
              <w:rPr>
                <w:rStyle w:val="Hyperlink"/>
                <w:noProof/>
              </w:rPr>
              <w:instrText xml:space="preserve"> </w:instrText>
            </w:r>
            <w:r>
              <w:rPr>
                <w:noProof/>
              </w:rPr>
              <w:instrText>HYPERLINK \l "_Toc84692733"</w:instrText>
            </w:r>
            <w:r w:rsidRPr="005B3DFA">
              <w:rPr>
                <w:rStyle w:val="Hyperlink"/>
                <w:noProof/>
              </w:rPr>
              <w:instrText xml:space="preserve"> </w:instrText>
            </w:r>
            <w:r w:rsidRPr="005B3DFA">
              <w:rPr>
                <w:rStyle w:val="Hyperlink"/>
                <w:noProof/>
              </w:rPr>
            </w:r>
            <w:r w:rsidRPr="005B3DFA">
              <w:rPr>
                <w:rStyle w:val="Hyperlink"/>
                <w:noProof/>
              </w:rPr>
              <w:fldChar w:fldCharType="separate"/>
            </w:r>
            <w:r w:rsidRPr="005B3DFA">
              <w:rPr>
                <w:rStyle w:val="Hyperlink"/>
                <w:noProof/>
                <w:lang w:eastAsia="zh-CN"/>
              </w:rPr>
              <w:t>Task 2: Create contact records</w:t>
            </w:r>
            <w:r>
              <w:rPr>
                <w:noProof/>
                <w:webHidden/>
              </w:rPr>
              <w:tab/>
            </w:r>
            <w:r>
              <w:rPr>
                <w:noProof/>
                <w:webHidden/>
              </w:rPr>
              <w:fldChar w:fldCharType="begin"/>
            </w:r>
            <w:r>
              <w:rPr>
                <w:noProof/>
                <w:webHidden/>
              </w:rPr>
              <w:instrText xml:space="preserve"> PAGEREF _Toc84692733 \h </w:instrText>
            </w:r>
            <w:r>
              <w:rPr>
                <w:noProof/>
                <w:webHidden/>
              </w:rPr>
            </w:r>
          </w:ins>
          <w:r>
            <w:rPr>
              <w:noProof/>
              <w:webHidden/>
            </w:rPr>
            <w:fldChar w:fldCharType="separate"/>
          </w:r>
          <w:ins w:id="35" w:author="Author">
            <w:r>
              <w:rPr>
                <w:noProof/>
                <w:webHidden/>
              </w:rPr>
              <w:t>3</w:t>
            </w:r>
            <w:r>
              <w:rPr>
                <w:noProof/>
                <w:webHidden/>
              </w:rPr>
              <w:fldChar w:fldCharType="end"/>
            </w:r>
            <w:r w:rsidRPr="005B3DFA">
              <w:rPr>
                <w:rStyle w:val="Hyperlink"/>
                <w:noProof/>
              </w:rPr>
              <w:fldChar w:fldCharType="end"/>
            </w:r>
          </w:ins>
        </w:p>
        <w:p w14:paraId="4EE6B339" w14:textId="26CDD1B7" w:rsidR="00016405" w:rsidRDefault="00016405">
          <w:pPr>
            <w:pStyle w:val="TOC4"/>
            <w:tabs>
              <w:tab w:val="right" w:leader="dot" w:pos="10790"/>
            </w:tabs>
            <w:rPr>
              <w:ins w:id="36" w:author="Author"/>
              <w:rFonts w:eastAsiaTheme="minorEastAsia" w:cstheme="minorBidi"/>
              <w:noProof/>
              <w:sz w:val="22"/>
              <w:szCs w:val="22"/>
              <w:lang w:val="en-SG" w:eastAsia="en-SG"/>
            </w:rPr>
          </w:pPr>
          <w:ins w:id="37" w:author="Author">
            <w:r w:rsidRPr="005B3DFA">
              <w:rPr>
                <w:rStyle w:val="Hyperlink"/>
                <w:noProof/>
              </w:rPr>
              <w:fldChar w:fldCharType="begin"/>
            </w:r>
            <w:r w:rsidRPr="005B3DFA">
              <w:rPr>
                <w:rStyle w:val="Hyperlink"/>
                <w:noProof/>
              </w:rPr>
              <w:instrText xml:space="preserve"> </w:instrText>
            </w:r>
            <w:r>
              <w:rPr>
                <w:noProof/>
              </w:rPr>
              <w:instrText>HYPERLINK \l "_Toc84692734"</w:instrText>
            </w:r>
            <w:r w:rsidRPr="005B3DFA">
              <w:rPr>
                <w:rStyle w:val="Hyperlink"/>
                <w:noProof/>
              </w:rPr>
              <w:instrText xml:space="preserve"> </w:instrText>
            </w:r>
            <w:r w:rsidRPr="005B3DFA">
              <w:rPr>
                <w:rStyle w:val="Hyperlink"/>
                <w:noProof/>
              </w:rPr>
            </w:r>
            <w:r w:rsidRPr="005B3DFA">
              <w:rPr>
                <w:rStyle w:val="Hyperlink"/>
                <w:noProof/>
              </w:rPr>
              <w:fldChar w:fldCharType="separate"/>
            </w:r>
            <w:r w:rsidRPr="005B3DFA">
              <w:rPr>
                <w:rStyle w:val="Hyperlink"/>
                <w:noProof/>
                <w:lang w:val="en-SG" w:eastAsia="en-SG"/>
              </w:rPr>
              <w:t>Task 3:</w:t>
            </w:r>
            <w:r w:rsidRPr="005B3DFA">
              <w:rPr>
                <w:rStyle w:val="Hyperlink"/>
                <w:noProof/>
              </w:rPr>
              <w:t xml:space="preserve"> </w:t>
            </w:r>
            <w:r w:rsidRPr="005B3DFA">
              <w:rPr>
                <w:rStyle w:val="Hyperlink"/>
                <w:noProof/>
                <w:lang w:val="en-SG" w:eastAsia="en-SG"/>
              </w:rPr>
              <w:t>Create a Dynamic Segment</w:t>
            </w:r>
            <w:r>
              <w:rPr>
                <w:noProof/>
                <w:webHidden/>
              </w:rPr>
              <w:tab/>
            </w:r>
            <w:r>
              <w:rPr>
                <w:noProof/>
                <w:webHidden/>
              </w:rPr>
              <w:fldChar w:fldCharType="begin"/>
            </w:r>
            <w:r>
              <w:rPr>
                <w:noProof/>
                <w:webHidden/>
              </w:rPr>
              <w:instrText xml:space="preserve"> PAGEREF _Toc84692734 \h </w:instrText>
            </w:r>
            <w:r>
              <w:rPr>
                <w:noProof/>
                <w:webHidden/>
              </w:rPr>
            </w:r>
          </w:ins>
          <w:r>
            <w:rPr>
              <w:noProof/>
              <w:webHidden/>
            </w:rPr>
            <w:fldChar w:fldCharType="separate"/>
          </w:r>
          <w:ins w:id="38" w:author="Author">
            <w:r>
              <w:rPr>
                <w:noProof/>
                <w:webHidden/>
              </w:rPr>
              <w:t>5</w:t>
            </w:r>
            <w:r>
              <w:rPr>
                <w:noProof/>
                <w:webHidden/>
              </w:rPr>
              <w:fldChar w:fldCharType="end"/>
            </w:r>
            <w:r w:rsidRPr="005B3DFA">
              <w:rPr>
                <w:rStyle w:val="Hyperlink"/>
                <w:noProof/>
              </w:rPr>
              <w:fldChar w:fldCharType="end"/>
            </w:r>
          </w:ins>
        </w:p>
        <w:p w14:paraId="0376657B" w14:textId="086C76B5" w:rsidR="00016405" w:rsidRDefault="00016405">
          <w:pPr>
            <w:pStyle w:val="TOC2"/>
            <w:tabs>
              <w:tab w:val="right" w:leader="dot" w:pos="10790"/>
            </w:tabs>
            <w:rPr>
              <w:ins w:id="39" w:author="Author"/>
              <w:rFonts w:eastAsiaTheme="minorEastAsia" w:cstheme="minorBidi"/>
              <w:i w:val="0"/>
              <w:iCs w:val="0"/>
              <w:noProof/>
              <w:sz w:val="22"/>
              <w:szCs w:val="22"/>
              <w:lang w:val="en-SG" w:eastAsia="en-SG"/>
            </w:rPr>
          </w:pPr>
          <w:ins w:id="40" w:author="Author">
            <w:r w:rsidRPr="005B3DFA">
              <w:rPr>
                <w:rStyle w:val="Hyperlink"/>
                <w:noProof/>
              </w:rPr>
              <w:fldChar w:fldCharType="begin"/>
            </w:r>
            <w:r w:rsidRPr="005B3DFA">
              <w:rPr>
                <w:rStyle w:val="Hyperlink"/>
                <w:noProof/>
              </w:rPr>
              <w:instrText xml:space="preserve"> </w:instrText>
            </w:r>
            <w:r>
              <w:rPr>
                <w:noProof/>
              </w:rPr>
              <w:instrText>HYPERLINK \l "_Toc84692735"</w:instrText>
            </w:r>
            <w:r w:rsidRPr="005B3DFA">
              <w:rPr>
                <w:rStyle w:val="Hyperlink"/>
                <w:noProof/>
              </w:rPr>
              <w:instrText xml:space="preserve"> </w:instrText>
            </w:r>
            <w:r w:rsidRPr="005B3DFA">
              <w:rPr>
                <w:rStyle w:val="Hyperlink"/>
                <w:noProof/>
              </w:rPr>
            </w:r>
            <w:r w:rsidRPr="005B3DFA">
              <w:rPr>
                <w:rStyle w:val="Hyperlink"/>
                <w:noProof/>
              </w:rPr>
              <w:fldChar w:fldCharType="separate"/>
            </w:r>
            <w:r w:rsidRPr="005B3DFA">
              <w:rPr>
                <w:rStyle w:val="Hyperlink"/>
                <w:noProof/>
              </w:rPr>
              <w:t>Exercise 2: Create Marketing Emails</w:t>
            </w:r>
            <w:r>
              <w:rPr>
                <w:noProof/>
                <w:webHidden/>
              </w:rPr>
              <w:tab/>
            </w:r>
            <w:r>
              <w:rPr>
                <w:noProof/>
                <w:webHidden/>
              </w:rPr>
              <w:fldChar w:fldCharType="begin"/>
            </w:r>
            <w:r>
              <w:rPr>
                <w:noProof/>
                <w:webHidden/>
              </w:rPr>
              <w:instrText xml:space="preserve"> PAGEREF _Toc84692735 \h </w:instrText>
            </w:r>
            <w:r>
              <w:rPr>
                <w:noProof/>
                <w:webHidden/>
              </w:rPr>
            </w:r>
          </w:ins>
          <w:r>
            <w:rPr>
              <w:noProof/>
              <w:webHidden/>
            </w:rPr>
            <w:fldChar w:fldCharType="separate"/>
          </w:r>
          <w:ins w:id="41" w:author="Author">
            <w:r>
              <w:rPr>
                <w:noProof/>
                <w:webHidden/>
              </w:rPr>
              <w:t>8</w:t>
            </w:r>
            <w:r>
              <w:rPr>
                <w:noProof/>
                <w:webHidden/>
              </w:rPr>
              <w:fldChar w:fldCharType="end"/>
            </w:r>
            <w:r w:rsidRPr="005B3DFA">
              <w:rPr>
                <w:rStyle w:val="Hyperlink"/>
                <w:noProof/>
              </w:rPr>
              <w:fldChar w:fldCharType="end"/>
            </w:r>
          </w:ins>
        </w:p>
        <w:p w14:paraId="701FD601" w14:textId="5421681B" w:rsidR="00016405" w:rsidRDefault="00016405">
          <w:pPr>
            <w:pStyle w:val="TOC2"/>
            <w:tabs>
              <w:tab w:val="right" w:leader="dot" w:pos="10790"/>
            </w:tabs>
            <w:rPr>
              <w:ins w:id="42" w:author="Author"/>
              <w:rFonts w:eastAsiaTheme="minorEastAsia" w:cstheme="minorBidi"/>
              <w:i w:val="0"/>
              <w:iCs w:val="0"/>
              <w:noProof/>
              <w:sz w:val="22"/>
              <w:szCs w:val="22"/>
              <w:lang w:val="en-SG" w:eastAsia="en-SG"/>
            </w:rPr>
          </w:pPr>
          <w:ins w:id="43" w:author="Author">
            <w:r w:rsidRPr="005B3DFA">
              <w:rPr>
                <w:rStyle w:val="Hyperlink"/>
                <w:noProof/>
              </w:rPr>
              <w:fldChar w:fldCharType="begin"/>
            </w:r>
            <w:r w:rsidRPr="005B3DFA">
              <w:rPr>
                <w:rStyle w:val="Hyperlink"/>
                <w:noProof/>
              </w:rPr>
              <w:instrText xml:space="preserve"> </w:instrText>
            </w:r>
            <w:r>
              <w:rPr>
                <w:noProof/>
              </w:rPr>
              <w:instrText>HYPERLINK \l "_Toc84692736"</w:instrText>
            </w:r>
            <w:r w:rsidRPr="005B3DFA">
              <w:rPr>
                <w:rStyle w:val="Hyperlink"/>
                <w:noProof/>
              </w:rPr>
              <w:instrText xml:space="preserve"> </w:instrText>
            </w:r>
            <w:r w:rsidRPr="005B3DFA">
              <w:rPr>
                <w:rStyle w:val="Hyperlink"/>
                <w:noProof/>
              </w:rPr>
            </w:r>
            <w:r w:rsidRPr="005B3DFA">
              <w:rPr>
                <w:rStyle w:val="Hyperlink"/>
                <w:noProof/>
              </w:rPr>
              <w:fldChar w:fldCharType="separate"/>
            </w:r>
            <w:r w:rsidRPr="005B3DFA">
              <w:rPr>
                <w:rStyle w:val="Hyperlink"/>
                <w:noProof/>
              </w:rPr>
              <w:t>Exercise 3: Create Customer Journey (Basic)</w:t>
            </w:r>
            <w:r>
              <w:rPr>
                <w:noProof/>
                <w:webHidden/>
              </w:rPr>
              <w:tab/>
            </w:r>
            <w:r>
              <w:rPr>
                <w:noProof/>
                <w:webHidden/>
              </w:rPr>
              <w:fldChar w:fldCharType="begin"/>
            </w:r>
            <w:r>
              <w:rPr>
                <w:noProof/>
                <w:webHidden/>
              </w:rPr>
              <w:instrText xml:space="preserve"> PAGEREF _Toc84692736 \h </w:instrText>
            </w:r>
            <w:r>
              <w:rPr>
                <w:noProof/>
                <w:webHidden/>
              </w:rPr>
            </w:r>
          </w:ins>
          <w:r>
            <w:rPr>
              <w:noProof/>
              <w:webHidden/>
            </w:rPr>
            <w:fldChar w:fldCharType="separate"/>
          </w:r>
          <w:ins w:id="44" w:author="Author">
            <w:r>
              <w:rPr>
                <w:noProof/>
                <w:webHidden/>
              </w:rPr>
              <w:t>8</w:t>
            </w:r>
            <w:r>
              <w:rPr>
                <w:noProof/>
                <w:webHidden/>
              </w:rPr>
              <w:fldChar w:fldCharType="end"/>
            </w:r>
            <w:r w:rsidRPr="005B3DFA">
              <w:rPr>
                <w:rStyle w:val="Hyperlink"/>
                <w:noProof/>
              </w:rPr>
              <w:fldChar w:fldCharType="end"/>
            </w:r>
          </w:ins>
        </w:p>
        <w:p w14:paraId="1061D8A8" w14:textId="41153F65" w:rsidR="00016405" w:rsidRDefault="00016405">
          <w:pPr>
            <w:pStyle w:val="TOC2"/>
            <w:tabs>
              <w:tab w:val="right" w:leader="dot" w:pos="10790"/>
            </w:tabs>
            <w:rPr>
              <w:ins w:id="45" w:author="Author"/>
              <w:rFonts w:eastAsiaTheme="minorEastAsia" w:cstheme="minorBidi"/>
              <w:i w:val="0"/>
              <w:iCs w:val="0"/>
              <w:noProof/>
              <w:sz w:val="22"/>
              <w:szCs w:val="22"/>
              <w:lang w:val="en-SG" w:eastAsia="en-SG"/>
            </w:rPr>
          </w:pPr>
          <w:ins w:id="46" w:author="Author">
            <w:r w:rsidRPr="005B3DFA">
              <w:rPr>
                <w:rStyle w:val="Hyperlink"/>
                <w:noProof/>
              </w:rPr>
              <w:fldChar w:fldCharType="begin"/>
            </w:r>
            <w:r w:rsidRPr="005B3DFA">
              <w:rPr>
                <w:rStyle w:val="Hyperlink"/>
                <w:noProof/>
              </w:rPr>
              <w:instrText xml:space="preserve"> </w:instrText>
            </w:r>
            <w:r>
              <w:rPr>
                <w:noProof/>
              </w:rPr>
              <w:instrText>HYPERLINK \l "_Toc84692737"</w:instrText>
            </w:r>
            <w:r w:rsidRPr="005B3DFA">
              <w:rPr>
                <w:rStyle w:val="Hyperlink"/>
                <w:noProof/>
              </w:rPr>
              <w:instrText xml:space="preserve"> </w:instrText>
            </w:r>
            <w:r w:rsidRPr="005B3DFA">
              <w:rPr>
                <w:rStyle w:val="Hyperlink"/>
                <w:noProof/>
              </w:rPr>
            </w:r>
            <w:r w:rsidRPr="005B3DFA">
              <w:rPr>
                <w:rStyle w:val="Hyperlink"/>
                <w:noProof/>
              </w:rPr>
              <w:fldChar w:fldCharType="separate"/>
            </w:r>
            <w:r w:rsidRPr="005B3DFA">
              <w:rPr>
                <w:rStyle w:val="Hyperlink"/>
                <w:noProof/>
              </w:rPr>
              <w:t>Exercise 4: Experience Real Time Event Based Marketing – Customer Journey Orchestration</w:t>
            </w:r>
            <w:r>
              <w:rPr>
                <w:noProof/>
                <w:webHidden/>
              </w:rPr>
              <w:tab/>
            </w:r>
            <w:r>
              <w:rPr>
                <w:noProof/>
                <w:webHidden/>
              </w:rPr>
              <w:fldChar w:fldCharType="begin"/>
            </w:r>
            <w:r>
              <w:rPr>
                <w:noProof/>
                <w:webHidden/>
              </w:rPr>
              <w:instrText xml:space="preserve"> PAGEREF _Toc84692737 \h </w:instrText>
            </w:r>
            <w:r>
              <w:rPr>
                <w:noProof/>
                <w:webHidden/>
              </w:rPr>
            </w:r>
          </w:ins>
          <w:r>
            <w:rPr>
              <w:noProof/>
              <w:webHidden/>
            </w:rPr>
            <w:fldChar w:fldCharType="separate"/>
          </w:r>
          <w:ins w:id="47" w:author="Author">
            <w:r>
              <w:rPr>
                <w:noProof/>
                <w:webHidden/>
              </w:rPr>
              <w:t>8</w:t>
            </w:r>
            <w:r>
              <w:rPr>
                <w:noProof/>
                <w:webHidden/>
              </w:rPr>
              <w:fldChar w:fldCharType="end"/>
            </w:r>
            <w:r w:rsidRPr="005B3DFA">
              <w:rPr>
                <w:rStyle w:val="Hyperlink"/>
                <w:noProof/>
              </w:rPr>
              <w:fldChar w:fldCharType="end"/>
            </w:r>
          </w:ins>
        </w:p>
        <w:p w14:paraId="14C154EA" w14:textId="0BCD9432" w:rsidR="00016405" w:rsidRDefault="00016405">
          <w:pPr>
            <w:pStyle w:val="TOC1"/>
            <w:tabs>
              <w:tab w:val="right" w:leader="dot" w:pos="10790"/>
            </w:tabs>
            <w:rPr>
              <w:ins w:id="48" w:author="Author"/>
              <w:rFonts w:eastAsiaTheme="minorEastAsia" w:cstheme="minorBidi"/>
              <w:b w:val="0"/>
              <w:bCs w:val="0"/>
              <w:noProof/>
              <w:sz w:val="22"/>
              <w:szCs w:val="22"/>
              <w:lang w:val="en-SG" w:eastAsia="en-SG"/>
            </w:rPr>
          </w:pPr>
          <w:ins w:id="49" w:author="Author">
            <w:r w:rsidRPr="005B3DFA">
              <w:rPr>
                <w:rStyle w:val="Hyperlink"/>
                <w:noProof/>
              </w:rPr>
              <w:fldChar w:fldCharType="begin"/>
            </w:r>
            <w:r w:rsidRPr="005B3DFA">
              <w:rPr>
                <w:rStyle w:val="Hyperlink"/>
                <w:noProof/>
              </w:rPr>
              <w:instrText xml:space="preserve"> </w:instrText>
            </w:r>
            <w:r>
              <w:rPr>
                <w:noProof/>
              </w:rPr>
              <w:instrText>HYPERLINK \l "_Toc84692738"</w:instrText>
            </w:r>
            <w:r w:rsidRPr="005B3DFA">
              <w:rPr>
                <w:rStyle w:val="Hyperlink"/>
                <w:noProof/>
              </w:rPr>
              <w:instrText xml:space="preserve"> </w:instrText>
            </w:r>
            <w:r w:rsidRPr="005B3DFA">
              <w:rPr>
                <w:rStyle w:val="Hyperlink"/>
                <w:noProof/>
              </w:rPr>
            </w:r>
            <w:r w:rsidRPr="005B3DFA">
              <w:rPr>
                <w:rStyle w:val="Hyperlink"/>
                <w:noProof/>
              </w:rPr>
              <w:fldChar w:fldCharType="separate"/>
            </w:r>
            <w:r w:rsidRPr="005B3DFA">
              <w:rPr>
                <w:rStyle w:val="Hyperlink"/>
                <w:noProof/>
              </w:rPr>
              <w:t>Copyright</w:t>
            </w:r>
            <w:r>
              <w:rPr>
                <w:noProof/>
                <w:webHidden/>
              </w:rPr>
              <w:tab/>
            </w:r>
            <w:r>
              <w:rPr>
                <w:noProof/>
                <w:webHidden/>
              </w:rPr>
              <w:fldChar w:fldCharType="begin"/>
            </w:r>
            <w:r>
              <w:rPr>
                <w:noProof/>
                <w:webHidden/>
              </w:rPr>
              <w:instrText xml:space="preserve"> PAGEREF _Toc84692738 \h </w:instrText>
            </w:r>
            <w:r>
              <w:rPr>
                <w:noProof/>
                <w:webHidden/>
              </w:rPr>
            </w:r>
          </w:ins>
          <w:r>
            <w:rPr>
              <w:noProof/>
              <w:webHidden/>
            </w:rPr>
            <w:fldChar w:fldCharType="separate"/>
          </w:r>
          <w:ins w:id="50" w:author="Author">
            <w:r>
              <w:rPr>
                <w:noProof/>
                <w:webHidden/>
              </w:rPr>
              <w:t>9</w:t>
            </w:r>
            <w:r>
              <w:rPr>
                <w:noProof/>
                <w:webHidden/>
              </w:rPr>
              <w:fldChar w:fldCharType="end"/>
            </w:r>
            <w:r w:rsidRPr="005B3DFA">
              <w:rPr>
                <w:rStyle w:val="Hyperlink"/>
                <w:noProof/>
              </w:rPr>
              <w:fldChar w:fldCharType="end"/>
            </w:r>
          </w:ins>
        </w:p>
        <w:p w14:paraId="6AF07608" w14:textId="57E34B1B" w:rsidR="00AD67CB" w:rsidDel="00016405" w:rsidRDefault="00AD67CB">
          <w:pPr>
            <w:pStyle w:val="TOC1"/>
            <w:tabs>
              <w:tab w:val="right" w:leader="dot" w:pos="10790"/>
            </w:tabs>
            <w:rPr>
              <w:ins w:id="51" w:author="Author"/>
              <w:del w:id="52" w:author="Author"/>
              <w:rFonts w:eastAsiaTheme="minorEastAsia" w:cstheme="minorBidi"/>
              <w:b w:val="0"/>
              <w:bCs w:val="0"/>
              <w:noProof/>
              <w:sz w:val="22"/>
              <w:szCs w:val="22"/>
              <w:lang w:val="en-SG" w:eastAsia="en-SG"/>
            </w:rPr>
          </w:pPr>
          <w:ins w:id="53" w:author="Author">
            <w:del w:id="54" w:author="Author">
              <w:r w:rsidRPr="00016405" w:rsidDel="00016405">
                <w:rPr>
                  <w:rStyle w:val="Hyperlink"/>
                  <w:noProof/>
                </w:rPr>
                <w:delText>Unify Customer Data using Customer Insight</w:delText>
              </w:r>
              <w:r w:rsidDel="00016405">
                <w:rPr>
                  <w:noProof/>
                  <w:webHidden/>
                </w:rPr>
                <w:tab/>
                <w:delText>1</w:delText>
              </w:r>
            </w:del>
          </w:ins>
        </w:p>
        <w:p w14:paraId="25ED0951" w14:textId="041F2A13" w:rsidR="00AD67CB" w:rsidDel="00016405" w:rsidRDefault="00AD67CB">
          <w:pPr>
            <w:pStyle w:val="TOC2"/>
            <w:tabs>
              <w:tab w:val="right" w:leader="dot" w:pos="10790"/>
            </w:tabs>
            <w:rPr>
              <w:ins w:id="55" w:author="Author"/>
              <w:del w:id="56" w:author="Author"/>
              <w:rFonts w:eastAsiaTheme="minorEastAsia" w:cstheme="minorBidi"/>
              <w:i w:val="0"/>
              <w:iCs w:val="0"/>
              <w:noProof/>
              <w:sz w:val="22"/>
              <w:szCs w:val="22"/>
              <w:lang w:val="en-SG" w:eastAsia="en-SG"/>
            </w:rPr>
          </w:pPr>
          <w:ins w:id="57" w:author="Author">
            <w:del w:id="58" w:author="Author">
              <w:r w:rsidRPr="00016405" w:rsidDel="00016405">
                <w:rPr>
                  <w:rStyle w:val="Hyperlink"/>
                  <w:noProof/>
                </w:rPr>
                <w:delText>Lab Prerequisites</w:delText>
              </w:r>
              <w:r w:rsidDel="00016405">
                <w:rPr>
                  <w:noProof/>
                  <w:webHidden/>
                </w:rPr>
                <w:tab/>
                <w:delText>1</w:delText>
              </w:r>
            </w:del>
          </w:ins>
        </w:p>
        <w:p w14:paraId="118B3E5F" w14:textId="098EDC4C" w:rsidR="00AD67CB" w:rsidDel="00016405" w:rsidRDefault="00AD67CB">
          <w:pPr>
            <w:pStyle w:val="TOC2"/>
            <w:tabs>
              <w:tab w:val="right" w:leader="dot" w:pos="10790"/>
            </w:tabs>
            <w:rPr>
              <w:ins w:id="59" w:author="Author"/>
              <w:del w:id="60" w:author="Author"/>
              <w:rFonts w:eastAsiaTheme="minorEastAsia" w:cstheme="minorBidi"/>
              <w:i w:val="0"/>
              <w:iCs w:val="0"/>
              <w:noProof/>
              <w:sz w:val="22"/>
              <w:szCs w:val="22"/>
              <w:lang w:val="en-SG" w:eastAsia="en-SG"/>
            </w:rPr>
          </w:pPr>
          <w:ins w:id="61" w:author="Author">
            <w:del w:id="62" w:author="Author">
              <w:r w:rsidRPr="00016405" w:rsidDel="00016405">
                <w:rPr>
                  <w:rStyle w:val="Hyperlink"/>
                  <w:noProof/>
                  <w:lang w:eastAsia="zh-CN"/>
                </w:rPr>
                <w:delText>Scenario: Contotech Worldwide Enterprise Retail Company</w:delText>
              </w:r>
              <w:r w:rsidDel="00016405">
                <w:rPr>
                  <w:noProof/>
                  <w:webHidden/>
                </w:rPr>
                <w:tab/>
                <w:delText>1</w:delText>
              </w:r>
            </w:del>
          </w:ins>
        </w:p>
        <w:p w14:paraId="25E4831A" w14:textId="3C9CE410" w:rsidR="00AD67CB" w:rsidDel="00016405" w:rsidRDefault="00AD67CB">
          <w:pPr>
            <w:pStyle w:val="TOC2"/>
            <w:tabs>
              <w:tab w:val="right" w:leader="dot" w:pos="10790"/>
            </w:tabs>
            <w:rPr>
              <w:ins w:id="63" w:author="Author"/>
              <w:del w:id="64" w:author="Author"/>
              <w:rFonts w:eastAsiaTheme="minorEastAsia" w:cstheme="minorBidi"/>
              <w:i w:val="0"/>
              <w:iCs w:val="0"/>
              <w:noProof/>
              <w:sz w:val="22"/>
              <w:szCs w:val="22"/>
              <w:lang w:val="en-SG" w:eastAsia="en-SG"/>
            </w:rPr>
          </w:pPr>
          <w:ins w:id="65" w:author="Author">
            <w:del w:id="66" w:author="Author">
              <w:r w:rsidRPr="00016405" w:rsidDel="00016405">
                <w:rPr>
                  <w:rStyle w:val="Hyperlink"/>
                  <w:noProof/>
                </w:rPr>
                <w:delText>Goals for this lab</w:delText>
              </w:r>
              <w:r w:rsidDel="00016405">
                <w:rPr>
                  <w:noProof/>
                  <w:webHidden/>
                </w:rPr>
                <w:tab/>
                <w:delText>2</w:delText>
              </w:r>
            </w:del>
          </w:ins>
        </w:p>
        <w:p w14:paraId="4A8645F3" w14:textId="0433E2A2" w:rsidR="00AD67CB" w:rsidDel="00016405" w:rsidRDefault="00AD67CB">
          <w:pPr>
            <w:pStyle w:val="TOC2"/>
            <w:tabs>
              <w:tab w:val="right" w:leader="dot" w:pos="10790"/>
            </w:tabs>
            <w:rPr>
              <w:ins w:id="67" w:author="Author"/>
              <w:del w:id="68" w:author="Author"/>
              <w:rFonts w:eastAsiaTheme="minorEastAsia" w:cstheme="minorBidi"/>
              <w:i w:val="0"/>
              <w:iCs w:val="0"/>
              <w:noProof/>
              <w:sz w:val="22"/>
              <w:szCs w:val="22"/>
              <w:lang w:val="en-SG" w:eastAsia="en-SG"/>
            </w:rPr>
          </w:pPr>
          <w:ins w:id="69" w:author="Author">
            <w:del w:id="70" w:author="Author">
              <w:r w:rsidRPr="00016405" w:rsidDel="00016405">
                <w:rPr>
                  <w:rStyle w:val="Hyperlink"/>
                  <w:noProof/>
                  <w:lang w:eastAsia="zh-CN"/>
                </w:rPr>
                <w:delText>Exercise 1: Data Ingestion</w:delText>
              </w:r>
              <w:r w:rsidDel="00016405">
                <w:rPr>
                  <w:noProof/>
                  <w:webHidden/>
                </w:rPr>
                <w:tab/>
                <w:delText>2</w:delText>
              </w:r>
            </w:del>
          </w:ins>
        </w:p>
        <w:p w14:paraId="1C365C63" w14:textId="61A06595" w:rsidR="00AD67CB" w:rsidDel="00016405" w:rsidRDefault="00AD67CB">
          <w:pPr>
            <w:pStyle w:val="TOC4"/>
            <w:tabs>
              <w:tab w:val="right" w:leader="dot" w:pos="10790"/>
            </w:tabs>
            <w:rPr>
              <w:ins w:id="71" w:author="Author"/>
              <w:del w:id="72" w:author="Author"/>
              <w:rFonts w:eastAsiaTheme="minorEastAsia" w:cstheme="minorBidi"/>
              <w:noProof/>
              <w:sz w:val="22"/>
              <w:szCs w:val="22"/>
              <w:lang w:val="en-SG" w:eastAsia="en-SG"/>
            </w:rPr>
          </w:pPr>
          <w:ins w:id="73" w:author="Author">
            <w:del w:id="74" w:author="Author">
              <w:r w:rsidRPr="00016405" w:rsidDel="00016405">
                <w:rPr>
                  <w:rStyle w:val="Hyperlink"/>
                  <w:noProof/>
                  <w:lang w:eastAsia="zh-CN"/>
                </w:rPr>
                <w:delText>Task 1: Sign in to Customer Insight</w:delText>
              </w:r>
              <w:r w:rsidDel="00016405">
                <w:rPr>
                  <w:noProof/>
                  <w:webHidden/>
                </w:rPr>
                <w:tab/>
                <w:delText>3</w:delText>
              </w:r>
            </w:del>
          </w:ins>
        </w:p>
        <w:p w14:paraId="6C830506" w14:textId="103BBADF" w:rsidR="00AD67CB" w:rsidDel="00016405" w:rsidRDefault="00AD67CB">
          <w:pPr>
            <w:pStyle w:val="TOC4"/>
            <w:tabs>
              <w:tab w:val="right" w:leader="dot" w:pos="10790"/>
            </w:tabs>
            <w:rPr>
              <w:ins w:id="75" w:author="Author"/>
              <w:del w:id="76" w:author="Author"/>
              <w:rFonts w:eastAsiaTheme="minorEastAsia" w:cstheme="minorBidi"/>
              <w:noProof/>
              <w:sz w:val="22"/>
              <w:szCs w:val="22"/>
              <w:lang w:val="en-SG" w:eastAsia="en-SG"/>
            </w:rPr>
          </w:pPr>
          <w:ins w:id="77" w:author="Author">
            <w:del w:id="78" w:author="Author">
              <w:r w:rsidRPr="00016405" w:rsidDel="00016405">
                <w:rPr>
                  <w:rStyle w:val="Hyperlink"/>
                  <w:noProof/>
                  <w:lang w:eastAsia="zh-CN"/>
                </w:rPr>
                <w:delText>Task 2: Ingest Customer Data from Dynamics 365 Customer Engagement</w:delText>
              </w:r>
              <w:r w:rsidDel="00016405">
                <w:rPr>
                  <w:noProof/>
                  <w:webHidden/>
                </w:rPr>
                <w:tab/>
                <w:delText>3</w:delText>
              </w:r>
            </w:del>
          </w:ins>
        </w:p>
        <w:p w14:paraId="7964A6D2" w14:textId="37627D17" w:rsidR="00AD67CB" w:rsidDel="00016405" w:rsidRDefault="00AD67CB">
          <w:pPr>
            <w:pStyle w:val="TOC4"/>
            <w:tabs>
              <w:tab w:val="right" w:leader="dot" w:pos="10790"/>
            </w:tabs>
            <w:rPr>
              <w:ins w:id="79" w:author="Author"/>
              <w:del w:id="80" w:author="Author"/>
              <w:rFonts w:eastAsiaTheme="minorEastAsia" w:cstheme="minorBidi"/>
              <w:noProof/>
              <w:sz w:val="22"/>
              <w:szCs w:val="22"/>
              <w:lang w:val="en-SG" w:eastAsia="en-SG"/>
            </w:rPr>
          </w:pPr>
          <w:ins w:id="81" w:author="Author">
            <w:del w:id="82" w:author="Author">
              <w:r w:rsidRPr="00016405" w:rsidDel="00016405">
                <w:rPr>
                  <w:rStyle w:val="Hyperlink"/>
                  <w:noProof/>
                  <w:lang w:eastAsia="zh-CN"/>
                </w:rPr>
                <w:delText>Task 3: Ingest Customer Data from Social Media</w:delText>
              </w:r>
              <w:r w:rsidDel="00016405">
                <w:rPr>
                  <w:noProof/>
                  <w:webHidden/>
                </w:rPr>
                <w:tab/>
                <w:delText>3</w:delText>
              </w:r>
            </w:del>
          </w:ins>
        </w:p>
        <w:p w14:paraId="2560B902" w14:textId="78CF8442" w:rsidR="00AD67CB" w:rsidDel="00016405" w:rsidRDefault="00AD67CB">
          <w:pPr>
            <w:pStyle w:val="TOC4"/>
            <w:tabs>
              <w:tab w:val="right" w:leader="dot" w:pos="10790"/>
            </w:tabs>
            <w:rPr>
              <w:ins w:id="83" w:author="Author"/>
              <w:del w:id="84" w:author="Author"/>
              <w:rFonts w:eastAsiaTheme="minorEastAsia" w:cstheme="minorBidi"/>
              <w:noProof/>
              <w:sz w:val="22"/>
              <w:szCs w:val="22"/>
              <w:lang w:val="en-SG" w:eastAsia="en-SG"/>
            </w:rPr>
          </w:pPr>
          <w:ins w:id="85" w:author="Author">
            <w:del w:id="86" w:author="Author">
              <w:r w:rsidRPr="00016405" w:rsidDel="00016405">
                <w:rPr>
                  <w:rStyle w:val="Hyperlink"/>
                  <w:noProof/>
                  <w:lang w:eastAsia="zh-CN"/>
                </w:rPr>
                <w:delText>Task 4: Ingest Customer Data from Online / e-Commerce Platform</w:delText>
              </w:r>
              <w:r w:rsidDel="00016405">
                <w:rPr>
                  <w:noProof/>
                  <w:webHidden/>
                </w:rPr>
                <w:tab/>
                <w:delText>3</w:delText>
              </w:r>
            </w:del>
          </w:ins>
        </w:p>
        <w:p w14:paraId="0AA638CD" w14:textId="3E29A21F" w:rsidR="00AD67CB" w:rsidDel="00016405" w:rsidRDefault="00AD67CB">
          <w:pPr>
            <w:pStyle w:val="TOC2"/>
            <w:tabs>
              <w:tab w:val="right" w:leader="dot" w:pos="10790"/>
            </w:tabs>
            <w:rPr>
              <w:ins w:id="87" w:author="Author"/>
              <w:del w:id="88" w:author="Author"/>
              <w:rFonts w:eastAsiaTheme="minorEastAsia" w:cstheme="minorBidi"/>
              <w:i w:val="0"/>
              <w:iCs w:val="0"/>
              <w:noProof/>
              <w:sz w:val="22"/>
              <w:szCs w:val="22"/>
              <w:lang w:val="en-SG" w:eastAsia="en-SG"/>
            </w:rPr>
          </w:pPr>
          <w:ins w:id="89" w:author="Author">
            <w:del w:id="90" w:author="Author">
              <w:r w:rsidRPr="00016405" w:rsidDel="00016405">
                <w:rPr>
                  <w:rStyle w:val="Hyperlink"/>
                  <w:noProof/>
                </w:rPr>
                <w:delText>Exercise 2: Data Unification</w:delText>
              </w:r>
              <w:r w:rsidDel="00016405">
                <w:rPr>
                  <w:noProof/>
                  <w:webHidden/>
                </w:rPr>
                <w:tab/>
                <w:delText>4</w:delText>
              </w:r>
            </w:del>
          </w:ins>
        </w:p>
        <w:p w14:paraId="25DDD75B" w14:textId="53F7B1BB" w:rsidR="00AD67CB" w:rsidDel="00016405" w:rsidRDefault="00AD67CB">
          <w:pPr>
            <w:pStyle w:val="TOC1"/>
            <w:tabs>
              <w:tab w:val="right" w:leader="dot" w:pos="10790"/>
            </w:tabs>
            <w:rPr>
              <w:ins w:id="91" w:author="Author"/>
              <w:del w:id="92" w:author="Author"/>
              <w:rFonts w:eastAsiaTheme="minorEastAsia" w:cstheme="minorBidi"/>
              <w:b w:val="0"/>
              <w:bCs w:val="0"/>
              <w:noProof/>
              <w:sz w:val="22"/>
              <w:szCs w:val="22"/>
              <w:lang w:val="en-SG" w:eastAsia="en-SG"/>
            </w:rPr>
          </w:pPr>
          <w:ins w:id="93" w:author="Author">
            <w:del w:id="94" w:author="Author">
              <w:r w:rsidRPr="00016405" w:rsidDel="00016405">
                <w:rPr>
                  <w:rStyle w:val="Hyperlink"/>
                  <w:noProof/>
                </w:rPr>
                <w:delText>Copyright</w:delText>
              </w:r>
              <w:r w:rsidDel="00016405">
                <w:rPr>
                  <w:noProof/>
                  <w:webHidden/>
                </w:rPr>
                <w:tab/>
                <w:delText>4</w:delText>
              </w:r>
            </w:del>
          </w:ins>
        </w:p>
        <w:p w14:paraId="77A4F5EF" w14:textId="4A9B9174" w:rsidR="00E913FF" w:rsidDel="00016405" w:rsidRDefault="00E913FF">
          <w:pPr>
            <w:pStyle w:val="TOC1"/>
            <w:tabs>
              <w:tab w:val="right" w:leader="dot" w:pos="10790"/>
            </w:tabs>
            <w:rPr>
              <w:del w:id="95" w:author="Author"/>
              <w:rFonts w:eastAsiaTheme="minorEastAsia" w:cstheme="minorBidi"/>
              <w:b w:val="0"/>
              <w:bCs w:val="0"/>
              <w:noProof/>
              <w:sz w:val="22"/>
              <w:szCs w:val="22"/>
              <w:lang w:eastAsia="zh-CN"/>
            </w:rPr>
          </w:pPr>
          <w:del w:id="96" w:author="Author">
            <w:r w:rsidRPr="00AD67CB" w:rsidDel="00016405">
              <w:rPr>
                <w:noProof/>
                <w:rPrChange w:id="97" w:author="Author">
                  <w:rPr>
                    <w:rStyle w:val="Hyperlink"/>
                    <w:noProof/>
                  </w:rPr>
                </w:rPrChange>
              </w:rPr>
              <w:delText>Power Virtual Agents</w:delText>
            </w:r>
            <w:r w:rsidDel="00016405">
              <w:rPr>
                <w:noProof/>
                <w:webHidden/>
              </w:rPr>
              <w:tab/>
            </w:r>
            <w:r w:rsidR="00FF15D7" w:rsidDel="00016405">
              <w:rPr>
                <w:noProof/>
                <w:webHidden/>
              </w:rPr>
              <w:delText>1</w:delText>
            </w:r>
          </w:del>
        </w:p>
        <w:p w14:paraId="0E7BC48B" w14:textId="0A186250" w:rsidR="00E913FF" w:rsidDel="00016405" w:rsidRDefault="00E913FF">
          <w:pPr>
            <w:pStyle w:val="TOC2"/>
            <w:tabs>
              <w:tab w:val="right" w:leader="dot" w:pos="10790"/>
            </w:tabs>
            <w:rPr>
              <w:del w:id="98" w:author="Author"/>
              <w:rFonts w:eastAsiaTheme="minorEastAsia" w:cstheme="minorBidi"/>
              <w:i w:val="0"/>
              <w:iCs w:val="0"/>
              <w:noProof/>
              <w:sz w:val="22"/>
              <w:szCs w:val="22"/>
              <w:lang w:eastAsia="zh-CN"/>
            </w:rPr>
          </w:pPr>
          <w:del w:id="99" w:author="Author">
            <w:r w:rsidRPr="00AD67CB" w:rsidDel="00016405">
              <w:rPr>
                <w:noProof/>
                <w:rPrChange w:id="100" w:author="Author">
                  <w:rPr>
                    <w:rStyle w:val="Hyperlink"/>
                    <w:noProof/>
                  </w:rPr>
                </w:rPrChange>
              </w:rPr>
              <w:delText>Lab Prerequisites</w:delText>
            </w:r>
            <w:r w:rsidDel="00016405">
              <w:rPr>
                <w:noProof/>
                <w:webHidden/>
              </w:rPr>
              <w:tab/>
            </w:r>
            <w:r w:rsidR="00FF15D7" w:rsidDel="00016405">
              <w:rPr>
                <w:noProof/>
                <w:webHidden/>
              </w:rPr>
              <w:delText>1</w:delText>
            </w:r>
          </w:del>
        </w:p>
        <w:p w14:paraId="3D2FBF92" w14:textId="103515F0" w:rsidR="00E913FF" w:rsidDel="00016405" w:rsidRDefault="00E913FF">
          <w:pPr>
            <w:pStyle w:val="TOC2"/>
            <w:tabs>
              <w:tab w:val="right" w:leader="dot" w:pos="10790"/>
            </w:tabs>
            <w:rPr>
              <w:del w:id="101" w:author="Author"/>
              <w:rFonts w:eastAsiaTheme="minorEastAsia" w:cstheme="minorBidi"/>
              <w:i w:val="0"/>
              <w:iCs w:val="0"/>
              <w:noProof/>
              <w:sz w:val="22"/>
              <w:szCs w:val="22"/>
              <w:lang w:eastAsia="zh-CN"/>
            </w:rPr>
          </w:pPr>
          <w:del w:id="102" w:author="Author">
            <w:r w:rsidRPr="00AD67CB" w:rsidDel="00016405">
              <w:rPr>
                <w:noProof/>
                <w:rPrChange w:id="103" w:author="Author">
                  <w:rPr>
                    <w:rStyle w:val="Hyperlink"/>
                    <w:noProof/>
                  </w:rPr>
                </w:rPrChange>
              </w:rPr>
              <w:delText>Goals for this lab</w:delText>
            </w:r>
            <w:r w:rsidDel="00016405">
              <w:rPr>
                <w:noProof/>
                <w:webHidden/>
              </w:rPr>
              <w:tab/>
            </w:r>
            <w:r w:rsidR="00FF15D7" w:rsidDel="00016405">
              <w:rPr>
                <w:noProof/>
                <w:webHidden/>
              </w:rPr>
              <w:delText>1</w:delText>
            </w:r>
          </w:del>
        </w:p>
        <w:p w14:paraId="6BD50AEB" w14:textId="59E8B985" w:rsidR="00E913FF" w:rsidDel="00016405" w:rsidRDefault="00E913FF">
          <w:pPr>
            <w:pStyle w:val="TOC2"/>
            <w:tabs>
              <w:tab w:val="right" w:leader="dot" w:pos="10790"/>
            </w:tabs>
            <w:rPr>
              <w:del w:id="104" w:author="Author"/>
              <w:rFonts w:eastAsiaTheme="minorEastAsia" w:cstheme="minorBidi"/>
              <w:i w:val="0"/>
              <w:iCs w:val="0"/>
              <w:noProof/>
              <w:sz w:val="22"/>
              <w:szCs w:val="22"/>
              <w:lang w:eastAsia="zh-CN"/>
            </w:rPr>
          </w:pPr>
          <w:del w:id="105" w:author="Author">
            <w:r w:rsidRPr="00AD67CB" w:rsidDel="00016405">
              <w:rPr>
                <w:noProof/>
                <w:rPrChange w:id="106" w:author="Author">
                  <w:rPr>
                    <w:rStyle w:val="Hyperlink"/>
                    <w:noProof/>
                    <w:lang w:eastAsia="zh-CN"/>
                  </w:rPr>
                </w:rPrChange>
              </w:rPr>
              <w:delText>Scenario: Contoso Retail Company customer support</w:delText>
            </w:r>
            <w:r w:rsidDel="00016405">
              <w:rPr>
                <w:noProof/>
                <w:webHidden/>
              </w:rPr>
              <w:tab/>
            </w:r>
            <w:r w:rsidR="00FF15D7" w:rsidDel="00016405">
              <w:rPr>
                <w:noProof/>
                <w:webHidden/>
              </w:rPr>
              <w:delText>1</w:delText>
            </w:r>
          </w:del>
        </w:p>
        <w:p w14:paraId="6710D321" w14:textId="3AEDE2BF" w:rsidR="00E913FF" w:rsidDel="00016405" w:rsidRDefault="00E913FF">
          <w:pPr>
            <w:pStyle w:val="TOC2"/>
            <w:tabs>
              <w:tab w:val="right" w:leader="dot" w:pos="10790"/>
            </w:tabs>
            <w:rPr>
              <w:del w:id="107" w:author="Author"/>
              <w:rFonts w:eastAsiaTheme="minorEastAsia" w:cstheme="minorBidi"/>
              <w:i w:val="0"/>
              <w:iCs w:val="0"/>
              <w:noProof/>
              <w:sz w:val="22"/>
              <w:szCs w:val="22"/>
              <w:lang w:eastAsia="zh-CN"/>
            </w:rPr>
          </w:pPr>
          <w:del w:id="108" w:author="Author">
            <w:r w:rsidRPr="00AD67CB" w:rsidDel="00016405">
              <w:rPr>
                <w:noProof/>
                <w:rPrChange w:id="109" w:author="Author">
                  <w:rPr>
                    <w:rStyle w:val="Hyperlink"/>
                    <w:noProof/>
                    <w:lang w:eastAsia="zh-CN"/>
                  </w:rPr>
                </w:rPrChange>
              </w:rPr>
              <w:delText>Exercise 1: Build your first virtual agent</w:delText>
            </w:r>
            <w:r w:rsidDel="00016405">
              <w:rPr>
                <w:noProof/>
                <w:webHidden/>
              </w:rPr>
              <w:tab/>
            </w:r>
            <w:r w:rsidR="00FF15D7" w:rsidDel="00016405">
              <w:rPr>
                <w:noProof/>
                <w:webHidden/>
              </w:rPr>
              <w:delText>1</w:delText>
            </w:r>
          </w:del>
        </w:p>
        <w:p w14:paraId="0B807946" w14:textId="45E0C442" w:rsidR="00E913FF" w:rsidDel="00016405" w:rsidRDefault="00E913FF">
          <w:pPr>
            <w:pStyle w:val="TOC4"/>
            <w:tabs>
              <w:tab w:val="right" w:leader="dot" w:pos="10790"/>
            </w:tabs>
            <w:rPr>
              <w:del w:id="110" w:author="Author"/>
              <w:rFonts w:eastAsiaTheme="minorEastAsia" w:cstheme="minorBidi"/>
              <w:noProof/>
              <w:sz w:val="22"/>
              <w:szCs w:val="22"/>
              <w:lang w:eastAsia="zh-CN"/>
            </w:rPr>
          </w:pPr>
          <w:del w:id="111" w:author="Author">
            <w:r w:rsidRPr="00AD67CB" w:rsidDel="00016405">
              <w:rPr>
                <w:noProof/>
                <w:rPrChange w:id="112" w:author="Author">
                  <w:rPr>
                    <w:rStyle w:val="Hyperlink"/>
                    <w:noProof/>
                    <w:lang w:eastAsia="zh-CN"/>
                  </w:rPr>
                </w:rPrChange>
              </w:rPr>
              <w:delText>Task 1: Sign in to create a bot</w:delText>
            </w:r>
            <w:r w:rsidDel="00016405">
              <w:rPr>
                <w:noProof/>
                <w:webHidden/>
              </w:rPr>
              <w:tab/>
            </w:r>
            <w:r w:rsidR="00FF15D7" w:rsidDel="00016405">
              <w:rPr>
                <w:noProof/>
                <w:webHidden/>
              </w:rPr>
              <w:delText>1</w:delText>
            </w:r>
          </w:del>
        </w:p>
        <w:p w14:paraId="5AB93590" w14:textId="3718800E" w:rsidR="00E913FF" w:rsidDel="00016405" w:rsidRDefault="00E913FF">
          <w:pPr>
            <w:pStyle w:val="TOC4"/>
            <w:tabs>
              <w:tab w:val="right" w:leader="dot" w:pos="10790"/>
            </w:tabs>
            <w:rPr>
              <w:del w:id="113" w:author="Author"/>
              <w:rFonts w:eastAsiaTheme="minorEastAsia" w:cstheme="minorBidi"/>
              <w:noProof/>
              <w:sz w:val="22"/>
              <w:szCs w:val="22"/>
              <w:lang w:eastAsia="zh-CN"/>
            </w:rPr>
          </w:pPr>
          <w:del w:id="114" w:author="Author">
            <w:r w:rsidRPr="00AD67CB" w:rsidDel="00016405">
              <w:rPr>
                <w:noProof/>
                <w:rPrChange w:id="115" w:author="Author">
                  <w:rPr>
                    <w:rStyle w:val="Hyperlink"/>
                    <w:noProof/>
                    <w:lang w:eastAsia="zh-CN"/>
                  </w:rPr>
                </w:rPrChange>
              </w:rPr>
              <w:delText>Task 2: Take a quick tour of the user interface</w:delText>
            </w:r>
            <w:r w:rsidDel="00016405">
              <w:rPr>
                <w:noProof/>
                <w:webHidden/>
              </w:rPr>
              <w:tab/>
            </w:r>
            <w:r w:rsidR="00FF15D7" w:rsidDel="00016405">
              <w:rPr>
                <w:noProof/>
                <w:webHidden/>
              </w:rPr>
              <w:delText>3</w:delText>
            </w:r>
          </w:del>
        </w:p>
        <w:p w14:paraId="0E48CBED" w14:textId="64B7D9CE" w:rsidR="00E913FF" w:rsidDel="00016405" w:rsidRDefault="00E913FF">
          <w:pPr>
            <w:pStyle w:val="TOC2"/>
            <w:tabs>
              <w:tab w:val="right" w:leader="dot" w:pos="10790"/>
            </w:tabs>
            <w:rPr>
              <w:del w:id="116" w:author="Author"/>
              <w:rFonts w:eastAsiaTheme="minorEastAsia" w:cstheme="minorBidi"/>
              <w:i w:val="0"/>
              <w:iCs w:val="0"/>
              <w:noProof/>
              <w:sz w:val="22"/>
              <w:szCs w:val="22"/>
              <w:lang w:eastAsia="zh-CN"/>
            </w:rPr>
          </w:pPr>
          <w:del w:id="117" w:author="Author">
            <w:r w:rsidRPr="00AD67CB" w:rsidDel="00016405">
              <w:rPr>
                <w:noProof/>
                <w:rPrChange w:id="118" w:author="Author">
                  <w:rPr>
                    <w:rStyle w:val="Hyperlink"/>
                    <w:noProof/>
                  </w:rPr>
                </w:rPrChange>
              </w:rPr>
              <w:delText>Exercise 2: Try out a conversation in the Test Bot pane (Hello!)</w:delText>
            </w:r>
            <w:r w:rsidDel="00016405">
              <w:rPr>
                <w:noProof/>
                <w:webHidden/>
              </w:rPr>
              <w:tab/>
            </w:r>
            <w:r w:rsidR="00FF15D7" w:rsidDel="00016405">
              <w:rPr>
                <w:noProof/>
                <w:webHidden/>
              </w:rPr>
              <w:delText>4</w:delText>
            </w:r>
          </w:del>
        </w:p>
        <w:p w14:paraId="19C40B2E" w14:textId="177CA509" w:rsidR="00E913FF" w:rsidDel="00016405" w:rsidRDefault="00E913FF">
          <w:pPr>
            <w:pStyle w:val="TOC2"/>
            <w:tabs>
              <w:tab w:val="right" w:leader="dot" w:pos="10790"/>
            </w:tabs>
            <w:rPr>
              <w:del w:id="119" w:author="Author"/>
              <w:rFonts w:eastAsiaTheme="minorEastAsia" w:cstheme="minorBidi"/>
              <w:i w:val="0"/>
              <w:iCs w:val="0"/>
              <w:noProof/>
              <w:sz w:val="22"/>
              <w:szCs w:val="22"/>
              <w:lang w:eastAsia="zh-CN"/>
            </w:rPr>
          </w:pPr>
          <w:del w:id="120" w:author="Author">
            <w:r w:rsidRPr="00AD67CB" w:rsidDel="00016405">
              <w:rPr>
                <w:noProof/>
                <w:rPrChange w:id="121" w:author="Author">
                  <w:rPr>
                    <w:rStyle w:val="Hyperlink"/>
                    <w:noProof/>
                  </w:rPr>
                </w:rPrChange>
              </w:rPr>
              <w:delText>Exercise 3: Edit your conversation</w:delText>
            </w:r>
            <w:r w:rsidDel="00016405">
              <w:rPr>
                <w:noProof/>
                <w:webHidden/>
              </w:rPr>
              <w:tab/>
            </w:r>
            <w:r w:rsidR="00FF15D7" w:rsidDel="00016405">
              <w:rPr>
                <w:noProof/>
                <w:webHidden/>
              </w:rPr>
              <w:delText>6</w:delText>
            </w:r>
          </w:del>
        </w:p>
        <w:p w14:paraId="10EDB383" w14:textId="3D61B2CC" w:rsidR="00E913FF" w:rsidDel="00016405" w:rsidRDefault="00E913FF">
          <w:pPr>
            <w:pStyle w:val="TOC4"/>
            <w:tabs>
              <w:tab w:val="right" w:leader="dot" w:pos="10790"/>
            </w:tabs>
            <w:rPr>
              <w:del w:id="122" w:author="Author"/>
              <w:rFonts w:eastAsiaTheme="minorEastAsia" w:cstheme="minorBidi"/>
              <w:noProof/>
              <w:sz w:val="22"/>
              <w:szCs w:val="22"/>
              <w:lang w:eastAsia="zh-CN"/>
            </w:rPr>
          </w:pPr>
          <w:del w:id="123" w:author="Author">
            <w:r w:rsidRPr="00AD67CB" w:rsidDel="00016405">
              <w:rPr>
                <w:noProof/>
                <w:rPrChange w:id="124" w:author="Author">
                  <w:rPr>
                    <w:rStyle w:val="Hyperlink"/>
                    <w:noProof/>
                  </w:rPr>
                </w:rPrChange>
              </w:rPr>
              <w:delText>Task 1: Make a copy of the topic</w:delText>
            </w:r>
            <w:r w:rsidDel="00016405">
              <w:rPr>
                <w:noProof/>
                <w:webHidden/>
              </w:rPr>
              <w:tab/>
            </w:r>
            <w:r w:rsidR="00FF15D7" w:rsidDel="00016405">
              <w:rPr>
                <w:noProof/>
                <w:webHidden/>
              </w:rPr>
              <w:delText>6</w:delText>
            </w:r>
          </w:del>
        </w:p>
        <w:p w14:paraId="0A0C6D3A" w14:textId="12BDE889" w:rsidR="00E913FF" w:rsidDel="00016405" w:rsidRDefault="00E913FF">
          <w:pPr>
            <w:pStyle w:val="TOC4"/>
            <w:tabs>
              <w:tab w:val="right" w:leader="dot" w:pos="10790"/>
            </w:tabs>
            <w:rPr>
              <w:del w:id="125" w:author="Author"/>
              <w:rFonts w:eastAsiaTheme="minorEastAsia" w:cstheme="minorBidi"/>
              <w:noProof/>
              <w:sz w:val="22"/>
              <w:szCs w:val="22"/>
              <w:lang w:eastAsia="zh-CN"/>
            </w:rPr>
          </w:pPr>
          <w:del w:id="126" w:author="Author">
            <w:r w:rsidRPr="00AD67CB" w:rsidDel="00016405">
              <w:rPr>
                <w:noProof/>
                <w:rPrChange w:id="127" w:author="Author">
                  <w:rPr>
                    <w:rStyle w:val="Hyperlink"/>
                    <w:noProof/>
                  </w:rPr>
                </w:rPrChange>
              </w:rPr>
              <w:delText>Task 2: Edit the copy of the topic</w:delText>
            </w:r>
            <w:r w:rsidDel="00016405">
              <w:rPr>
                <w:noProof/>
                <w:webHidden/>
              </w:rPr>
              <w:tab/>
            </w:r>
            <w:r w:rsidR="00FF15D7" w:rsidDel="00016405">
              <w:rPr>
                <w:noProof/>
                <w:webHidden/>
              </w:rPr>
              <w:delText>7</w:delText>
            </w:r>
          </w:del>
        </w:p>
        <w:p w14:paraId="19C70C3C" w14:textId="01B2597F" w:rsidR="00E913FF" w:rsidDel="00016405" w:rsidRDefault="00E913FF">
          <w:pPr>
            <w:pStyle w:val="TOC4"/>
            <w:tabs>
              <w:tab w:val="right" w:leader="dot" w:pos="10790"/>
            </w:tabs>
            <w:rPr>
              <w:del w:id="128" w:author="Author"/>
              <w:rFonts w:eastAsiaTheme="minorEastAsia" w:cstheme="minorBidi"/>
              <w:noProof/>
              <w:sz w:val="22"/>
              <w:szCs w:val="22"/>
              <w:lang w:eastAsia="zh-CN"/>
            </w:rPr>
          </w:pPr>
          <w:del w:id="129" w:author="Author">
            <w:r w:rsidRPr="00AD67CB" w:rsidDel="00016405">
              <w:rPr>
                <w:noProof/>
                <w:rPrChange w:id="130" w:author="Author">
                  <w:rPr>
                    <w:rStyle w:val="Hyperlink"/>
                    <w:noProof/>
                  </w:rPr>
                </w:rPrChange>
              </w:rPr>
              <w:delText>Task 3: Turn on your topic and test your changes</w:delText>
            </w:r>
            <w:r w:rsidDel="00016405">
              <w:rPr>
                <w:noProof/>
                <w:webHidden/>
              </w:rPr>
              <w:tab/>
            </w:r>
            <w:r w:rsidR="00FF15D7" w:rsidDel="00016405">
              <w:rPr>
                <w:noProof/>
                <w:webHidden/>
              </w:rPr>
              <w:delText>12</w:delText>
            </w:r>
          </w:del>
        </w:p>
        <w:p w14:paraId="042D1C30" w14:textId="1B90D2B4" w:rsidR="00E913FF" w:rsidDel="00016405" w:rsidRDefault="00E913FF">
          <w:pPr>
            <w:pStyle w:val="TOC2"/>
            <w:tabs>
              <w:tab w:val="right" w:leader="dot" w:pos="10790"/>
            </w:tabs>
            <w:rPr>
              <w:del w:id="131" w:author="Author"/>
              <w:rFonts w:eastAsiaTheme="minorEastAsia" w:cstheme="minorBidi"/>
              <w:i w:val="0"/>
              <w:iCs w:val="0"/>
              <w:noProof/>
              <w:sz w:val="22"/>
              <w:szCs w:val="22"/>
              <w:lang w:eastAsia="zh-CN"/>
            </w:rPr>
          </w:pPr>
          <w:del w:id="132" w:author="Author">
            <w:r w:rsidRPr="00AD67CB" w:rsidDel="00016405">
              <w:rPr>
                <w:noProof/>
                <w:rPrChange w:id="133" w:author="Author">
                  <w:rPr>
                    <w:rStyle w:val="Hyperlink"/>
                    <w:noProof/>
                  </w:rPr>
                </w:rPrChange>
              </w:rPr>
              <w:delText>Exercise 4: Publish your bot to the demo site for testing</w:delText>
            </w:r>
            <w:r w:rsidDel="00016405">
              <w:rPr>
                <w:noProof/>
                <w:webHidden/>
              </w:rPr>
              <w:tab/>
            </w:r>
            <w:r w:rsidR="00FF15D7" w:rsidDel="00016405">
              <w:rPr>
                <w:noProof/>
                <w:webHidden/>
              </w:rPr>
              <w:delText>15</w:delText>
            </w:r>
          </w:del>
        </w:p>
        <w:p w14:paraId="519F0E5D" w14:textId="59D3D560" w:rsidR="00E913FF" w:rsidDel="00016405" w:rsidRDefault="00E913FF">
          <w:pPr>
            <w:pStyle w:val="TOC2"/>
            <w:tabs>
              <w:tab w:val="right" w:leader="dot" w:pos="10790"/>
            </w:tabs>
            <w:rPr>
              <w:del w:id="134" w:author="Author"/>
              <w:rFonts w:eastAsiaTheme="minorEastAsia" w:cstheme="minorBidi"/>
              <w:i w:val="0"/>
              <w:iCs w:val="0"/>
              <w:noProof/>
              <w:sz w:val="22"/>
              <w:szCs w:val="22"/>
              <w:lang w:eastAsia="zh-CN"/>
            </w:rPr>
          </w:pPr>
          <w:del w:id="135" w:author="Author">
            <w:r w:rsidRPr="00AD67CB" w:rsidDel="00016405">
              <w:rPr>
                <w:noProof/>
                <w:rPrChange w:id="136" w:author="Author">
                  <w:rPr>
                    <w:rStyle w:val="Hyperlink"/>
                    <w:noProof/>
                  </w:rPr>
                </w:rPrChange>
              </w:rPr>
              <w:delText>Lab survey</w:delText>
            </w:r>
            <w:r w:rsidDel="00016405">
              <w:rPr>
                <w:noProof/>
                <w:webHidden/>
              </w:rPr>
              <w:tab/>
            </w:r>
            <w:r w:rsidR="00FF15D7" w:rsidDel="00016405">
              <w:rPr>
                <w:noProof/>
                <w:webHidden/>
              </w:rPr>
              <w:delText>17</w:delText>
            </w:r>
          </w:del>
        </w:p>
        <w:p w14:paraId="5DF6F713" w14:textId="135C8A2C" w:rsidR="00E913FF" w:rsidDel="00016405" w:rsidRDefault="00E913FF">
          <w:pPr>
            <w:pStyle w:val="TOC1"/>
            <w:tabs>
              <w:tab w:val="right" w:leader="dot" w:pos="10790"/>
            </w:tabs>
            <w:rPr>
              <w:del w:id="137" w:author="Author"/>
              <w:rFonts w:eastAsiaTheme="minorEastAsia" w:cstheme="minorBidi"/>
              <w:b w:val="0"/>
              <w:bCs w:val="0"/>
              <w:noProof/>
              <w:sz w:val="22"/>
              <w:szCs w:val="22"/>
              <w:lang w:eastAsia="zh-CN"/>
            </w:rPr>
          </w:pPr>
          <w:del w:id="138" w:author="Author">
            <w:r w:rsidRPr="00AD67CB" w:rsidDel="00016405">
              <w:rPr>
                <w:noProof/>
                <w:rPrChange w:id="139" w:author="Author">
                  <w:rPr>
                    <w:rStyle w:val="Hyperlink"/>
                    <w:noProof/>
                  </w:rPr>
                </w:rPrChange>
              </w:rPr>
              <w:delText>Copyright</w:delText>
            </w:r>
            <w:r w:rsidDel="00016405">
              <w:rPr>
                <w:noProof/>
                <w:webHidden/>
              </w:rPr>
              <w:tab/>
            </w:r>
            <w:r w:rsidR="00FF15D7" w:rsidDel="00016405">
              <w:rPr>
                <w:noProof/>
                <w:webHidden/>
              </w:rPr>
              <w:delText>18</w:delText>
            </w:r>
          </w:del>
        </w:p>
        <w:p w14:paraId="07BB5D73" w14:textId="419D4E9D" w:rsidR="00205121" w:rsidRDefault="006E0E5E">
          <w:r>
            <w:rPr>
              <w:b/>
              <w:bCs/>
              <w:noProof/>
            </w:rPr>
            <w:fldChar w:fldCharType="end"/>
          </w:r>
        </w:p>
      </w:sdtContent>
    </w:sdt>
    <w:p w14:paraId="6B1FDDE3" w14:textId="77777777" w:rsidR="001C1D7C" w:rsidRPr="001C1D7C" w:rsidRDefault="001C1D7C" w:rsidP="001C1D7C"/>
    <w:p w14:paraId="7B3CC813" w14:textId="77777777" w:rsidR="001C1D7C" w:rsidRPr="001C1D7C" w:rsidRDefault="001C1D7C" w:rsidP="001C1D7C"/>
    <w:p w14:paraId="22DFEC5A" w14:textId="77777777" w:rsidR="001C1D7C" w:rsidRPr="001C1D7C" w:rsidRDefault="001C1D7C" w:rsidP="001C1D7C"/>
    <w:p w14:paraId="1E27C122" w14:textId="77777777" w:rsidR="001C1D7C" w:rsidRPr="001C1D7C" w:rsidRDefault="001C1D7C" w:rsidP="001C1D7C"/>
    <w:p w14:paraId="1BC92F8F" w14:textId="77777777" w:rsidR="001C1D7C" w:rsidRPr="001C1D7C" w:rsidRDefault="001C1D7C" w:rsidP="001C1D7C"/>
    <w:p w14:paraId="737EEF55" w14:textId="77777777" w:rsidR="001C1D7C" w:rsidRPr="001C1D7C" w:rsidRDefault="001C1D7C" w:rsidP="001C1D7C"/>
    <w:p w14:paraId="7A581599" w14:textId="77777777" w:rsidR="001C1D7C" w:rsidRPr="001C1D7C" w:rsidRDefault="001C1D7C" w:rsidP="001C1D7C"/>
    <w:p w14:paraId="0DFB679A" w14:textId="77777777" w:rsidR="001C1D7C" w:rsidRPr="001C1D7C" w:rsidRDefault="001C1D7C" w:rsidP="001C1D7C"/>
    <w:p w14:paraId="7A7004AB" w14:textId="5220539E" w:rsidR="001C1D7C" w:rsidRPr="001C1D7C" w:rsidRDefault="001C1D7C" w:rsidP="001C1D7C">
      <w:pPr>
        <w:tabs>
          <w:tab w:val="left" w:pos="6765"/>
        </w:tabs>
        <w:sectPr w:rsidR="001C1D7C" w:rsidRPr="001C1D7C" w:rsidSect="00D64AFD">
          <w:headerReference w:type="even" r:id="rId14"/>
          <w:headerReference w:type="default" r:id="rId15"/>
          <w:headerReference w:type="first" r:id="rId16"/>
          <w:pgSz w:w="12240" w:h="15840"/>
          <w:pgMar w:top="720" w:right="720" w:bottom="720" w:left="720" w:header="720" w:footer="720" w:gutter="0"/>
          <w:pgNumType w:start="1"/>
          <w:cols w:space="720"/>
          <w:titlePg/>
          <w:docGrid w:linePitch="360"/>
        </w:sectPr>
      </w:pPr>
      <w:r>
        <w:tab/>
      </w:r>
    </w:p>
    <w:p w14:paraId="36701479" w14:textId="643E0166" w:rsidR="00A85F48" w:rsidRPr="0044403D" w:rsidRDefault="00D83F74" w:rsidP="00A85F48">
      <w:pPr>
        <w:pStyle w:val="Heading1"/>
      </w:pPr>
      <w:bookmarkStart w:id="167" w:name="_Toc492638965"/>
      <w:bookmarkStart w:id="168" w:name="_Toc492640497"/>
      <w:bookmarkStart w:id="169" w:name="_Toc492640575"/>
      <w:bookmarkStart w:id="170" w:name="_Toc492652744"/>
      <w:del w:id="171" w:author="Author">
        <w:r w:rsidDel="00C8455B">
          <w:lastRenderedPageBreak/>
          <w:delText>Power</w:delText>
        </w:r>
        <w:r w:rsidRPr="00D83F74" w:rsidDel="00C8455B">
          <w:delText xml:space="preserve"> Virtual Agent</w:delText>
        </w:r>
        <w:r w:rsidR="00356C25" w:rsidDel="00C8455B">
          <w:delText>s</w:delText>
        </w:r>
      </w:del>
      <w:ins w:id="172" w:author="Author">
        <w:del w:id="173" w:author="Author">
          <w:r w:rsidR="00C8455B" w:rsidDel="00FD67D6">
            <w:delText>Unify Customer Data using Customer Insight</w:delText>
          </w:r>
          <w:r w:rsidR="00FD67D6" w:rsidDel="009F3629">
            <w:delText>Activate Digital Sales B2B Scenario</w:delText>
          </w:r>
        </w:del>
        <w:bookmarkStart w:id="174" w:name="_Toc84692727"/>
        <w:r w:rsidR="00833469">
          <w:t>Personalize Customer Experience using Dynamics 365 Marketing</w:t>
        </w:r>
        <w:bookmarkEnd w:id="174"/>
        <w:del w:id="175" w:author="Author">
          <w:r w:rsidR="009F3629" w:rsidDel="00833469">
            <w:delText>P</w:delText>
          </w:r>
          <w:r w:rsidR="00F26C90" w:rsidDel="00833469">
            <w:delText>er</w:delText>
          </w:r>
        </w:del>
      </w:ins>
    </w:p>
    <w:p w14:paraId="5F9AAF9E" w14:textId="337A203D" w:rsidR="004A4C35" w:rsidRDefault="004A4C35" w:rsidP="004A4C35">
      <w:pPr>
        <w:pStyle w:val="Heading2"/>
      </w:pPr>
      <w:bookmarkStart w:id="176" w:name="_Lab_Prerequisites"/>
      <w:bookmarkStart w:id="177" w:name="_Toc26356378"/>
      <w:bookmarkStart w:id="178" w:name="_Toc84692728"/>
      <w:bookmarkEnd w:id="167"/>
      <w:bookmarkEnd w:id="168"/>
      <w:bookmarkEnd w:id="169"/>
      <w:bookmarkEnd w:id="170"/>
      <w:bookmarkEnd w:id="176"/>
      <w:r>
        <w:t>Lab Prerequisites</w:t>
      </w:r>
      <w:bookmarkStart w:id="179" w:name="_Toc10737324"/>
      <w:bookmarkEnd w:id="177"/>
      <w:bookmarkEnd w:id="178"/>
    </w:p>
    <w:p w14:paraId="4C5031EA" w14:textId="4762F16A" w:rsidR="004A4C35" w:rsidRDefault="004A4C35" w:rsidP="004A4C35">
      <w:pPr>
        <w:spacing w:after="378"/>
        <w:rPr>
          <w:ins w:id="180" w:author="Author"/>
          <w:rFonts w:asciiTheme="minorHAnsi" w:hAnsiTheme="minorHAnsi" w:cstheme="minorHAnsi"/>
          <w:szCs w:val="20"/>
          <w:lang w:val="en"/>
        </w:rPr>
      </w:pPr>
      <w:bookmarkStart w:id="181" w:name="_Toc466587347"/>
      <w:bookmarkStart w:id="182" w:name="_Toc471385802"/>
      <w:bookmarkStart w:id="183" w:name="_Toc508556754"/>
      <w:r w:rsidRPr="00B17D03">
        <w:rPr>
          <w:rFonts w:asciiTheme="minorHAnsi" w:hAnsiTheme="minorHAnsi" w:cstheme="minorHAnsi"/>
          <w:szCs w:val="20"/>
          <w:lang w:val="en"/>
        </w:rPr>
        <w:t xml:space="preserve">Follow the pre-requisite steps that </w:t>
      </w:r>
      <w:r w:rsidR="00124295">
        <w:rPr>
          <w:rFonts w:asciiTheme="minorHAnsi" w:hAnsiTheme="minorHAnsi" w:cstheme="minorHAnsi"/>
          <w:szCs w:val="20"/>
          <w:lang w:val="en"/>
        </w:rPr>
        <w:t>are</w:t>
      </w:r>
      <w:r w:rsidRPr="00B17D03">
        <w:rPr>
          <w:rFonts w:asciiTheme="minorHAnsi" w:hAnsiTheme="minorHAnsi" w:cstheme="minorHAnsi"/>
          <w:szCs w:val="20"/>
          <w:lang w:val="en"/>
        </w:rPr>
        <w:t xml:space="preserve"> included in the lab package. Before beginning this lab, confirm that you have provisioned a</w:t>
      </w:r>
      <w:del w:id="184" w:author="Author">
        <w:r w:rsidRPr="00B17D03" w:rsidDel="00A9392F">
          <w:rPr>
            <w:rFonts w:asciiTheme="minorHAnsi" w:hAnsiTheme="minorHAnsi" w:cstheme="minorHAnsi"/>
            <w:szCs w:val="20"/>
            <w:lang w:val="en"/>
          </w:rPr>
          <w:delText>n</w:delText>
        </w:r>
      </w:del>
      <w:r w:rsidRPr="00B17D03">
        <w:rPr>
          <w:rFonts w:asciiTheme="minorHAnsi" w:hAnsiTheme="minorHAnsi" w:cstheme="minorHAnsi"/>
          <w:szCs w:val="20"/>
          <w:lang w:val="en"/>
        </w:rPr>
        <w:t xml:space="preserve"> </w:t>
      </w:r>
      <w:ins w:id="185" w:author="Author">
        <w:r w:rsidR="00BF03F1">
          <w:rPr>
            <w:rFonts w:asciiTheme="minorHAnsi" w:hAnsiTheme="minorHAnsi" w:cstheme="minorHAnsi"/>
            <w:szCs w:val="20"/>
            <w:lang w:val="en"/>
          </w:rPr>
          <w:t xml:space="preserve">Dynamics 365 </w:t>
        </w:r>
      </w:ins>
      <w:r w:rsidRPr="00B17D03">
        <w:rPr>
          <w:rFonts w:asciiTheme="minorHAnsi" w:hAnsiTheme="minorHAnsi" w:cstheme="minorHAnsi"/>
          <w:szCs w:val="20"/>
          <w:lang w:val="en"/>
        </w:rPr>
        <w:t>environment where you will save your apps,</w:t>
      </w:r>
      <w:del w:id="186" w:author="Author">
        <w:r w:rsidRPr="00B17D03" w:rsidDel="00555CE2">
          <w:rPr>
            <w:rFonts w:asciiTheme="minorHAnsi" w:hAnsiTheme="minorHAnsi" w:cstheme="minorHAnsi"/>
            <w:szCs w:val="20"/>
            <w:lang w:val="en"/>
          </w:rPr>
          <w:delText xml:space="preserve"> </w:delText>
        </w:r>
      </w:del>
      <w:ins w:id="187" w:author="Author">
        <w:r w:rsidR="00555CE2">
          <w:rPr>
            <w:rFonts w:asciiTheme="minorHAnsi" w:hAnsiTheme="minorHAnsi" w:cstheme="minorHAnsi"/>
            <w:szCs w:val="20"/>
            <w:lang w:val="en"/>
          </w:rPr>
          <w:t xml:space="preserve"> data, and other customizations with license to access Sales, Marketing, Customer Service with OmniChannels, Power Platform, Customer Insight, Teams, and Customer Voice</w:t>
        </w:r>
      </w:ins>
      <w:del w:id="188" w:author="Author">
        <w:r w:rsidR="00382D9D" w:rsidDel="00555CE2">
          <w:rPr>
            <w:rFonts w:asciiTheme="minorHAnsi" w:hAnsiTheme="minorHAnsi" w:cstheme="minorHAnsi"/>
            <w:szCs w:val="20"/>
            <w:lang w:val="en"/>
          </w:rPr>
          <w:delText>Power Automate flows</w:delText>
        </w:r>
        <w:r w:rsidR="00DD3D01" w:rsidDel="00555CE2">
          <w:rPr>
            <w:rFonts w:asciiTheme="minorHAnsi" w:hAnsiTheme="minorHAnsi" w:cstheme="minorHAnsi"/>
            <w:szCs w:val="20"/>
            <w:lang w:val="en"/>
          </w:rPr>
          <w:delText>,</w:delText>
        </w:r>
        <w:r w:rsidRPr="00B17D03" w:rsidDel="00555CE2">
          <w:rPr>
            <w:rFonts w:asciiTheme="minorHAnsi" w:hAnsiTheme="minorHAnsi" w:cstheme="minorHAnsi"/>
            <w:szCs w:val="20"/>
            <w:lang w:val="en"/>
          </w:rPr>
          <w:delText xml:space="preserve"> and database entities</w:delText>
        </w:r>
      </w:del>
      <w:r w:rsidRPr="00B17D03">
        <w:rPr>
          <w:rFonts w:asciiTheme="minorHAnsi" w:hAnsiTheme="minorHAnsi" w:cstheme="minorHAnsi"/>
          <w:szCs w:val="20"/>
          <w:lang w:val="en"/>
        </w:rPr>
        <w:t>.</w:t>
      </w:r>
      <w:bookmarkEnd w:id="181"/>
      <w:bookmarkEnd w:id="182"/>
      <w:bookmarkEnd w:id="183"/>
    </w:p>
    <w:p w14:paraId="39D4430E" w14:textId="4DA66BA4" w:rsidR="00396DDF" w:rsidRDefault="00396DDF" w:rsidP="004A4C35">
      <w:pPr>
        <w:spacing w:after="378"/>
        <w:rPr>
          <w:ins w:id="189" w:author="Author"/>
          <w:rFonts w:asciiTheme="minorHAnsi" w:hAnsiTheme="minorHAnsi" w:cstheme="minorHAnsi"/>
          <w:szCs w:val="20"/>
          <w:lang w:val="en"/>
        </w:rPr>
      </w:pPr>
      <w:ins w:id="190" w:author="Author">
        <w:r>
          <w:rPr>
            <w:rFonts w:asciiTheme="minorHAnsi" w:hAnsiTheme="minorHAnsi" w:cstheme="minorHAnsi"/>
            <w:szCs w:val="20"/>
            <w:lang w:val="en"/>
          </w:rPr>
          <w:t>Basic</w:t>
        </w:r>
        <w:r w:rsidR="00B3667E">
          <w:rPr>
            <w:rFonts w:asciiTheme="minorHAnsi" w:hAnsiTheme="minorHAnsi" w:cstheme="minorHAnsi"/>
            <w:szCs w:val="20"/>
            <w:lang w:val="en"/>
          </w:rPr>
          <w:t xml:space="preserve"> knowledge and familiar with:</w:t>
        </w:r>
        <w:del w:id="191" w:author="Author">
          <w:r w:rsidDel="00B3667E">
            <w:rPr>
              <w:rFonts w:asciiTheme="minorHAnsi" w:hAnsiTheme="minorHAnsi" w:cstheme="minorHAnsi"/>
              <w:szCs w:val="20"/>
              <w:lang w:val="en"/>
            </w:rPr>
            <w:delText xml:space="preserve"> Knowledge of:</w:delText>
          </w:r>
        </w:del>
      </w:ins>
    </w:p>
    <w:p w14:paraId="6D0CFFC0" w14:textId="62A39BDB" w:rsidR="00396DDF" w:rsidRDefault="00396DDF" w:rsidP="00396DDF">
      <w:pPr>
        <w:pStyle w:val="ListParagraph"/>
        <w:numPr>
          <w:ilvl w:val="0"/>
          <w:numId w:val="67"/>
        </w:numPr>
        <w:spacing w:after="378"/>
        <w:rPr>
          <w:ins w:id="192" w:author="Author"/>
          <w:rFonts w:asciiTheme="minorHAnsi" w:hAnsiTheme="minorHAnsi" w:cstheme="minorHAnsi"/>
          <w:szCs w:val="20"/>
          <w:lang w:val="en"/>
        </w:rPr>
      </w:pPr>
      <w:ins w:id="193" w:author="Author">
        <w:r>
          <w:rPr>
            <w:rFonts w:asciiTheme="minorHAnsi" w:hAnsiTheme="minorHAnsi" w:cstheme="minorHAnsi"/>
            <w:szCs w:val="20"/>
            <w:lang w:val="en"/>
          </w:rPr>
          <w:lastRenderedPageBreak/>
          <w:t>Dynamics 365 Customer Engagement Fundamentals, Sales, Marketing, Services</w:t>
        </w:r>
      </w:ins>
    </w:p>
    <w:p w14:paraId="40B80831" w14:textId="1EA7C524" w:rsidR="00396DDF" w:rsidRDefault="00396DDF" w:rsidP="00396DDF">
      <w:pPr>
        <w:pStyle w:val="ListParagraph"/>
        <w:numPr>
          <w:ilvl w:val="0"/>
          <w:numId w:val="67"/>
        </w:numPr>
        <w:spacing w:after="378"/>
        <w:rPr>
          <w:ins w:id="194" w:author="Author"/>
          <w:rFonts w:asciiTheme="minorHAnsi" w:hAnsiTheme="minorHAnsi" w:cstheme="minorHAnsi"/>
          <w:szCs w:val="20"/>
          <w:lang w:val="en"/>
        </w:rPr>
      </w:pPr>
      <w:ins w:id="195" w:author="Author">
        <w:r>
          <w:rPr>
            <w:rFonts w:asciiTheme="minorHAnsi" w:hAnsiTheme="minorHAnsi" w:cstheme="minorHAnsi"/>
            <w:szCs w:val="20"/>
            <w:lang w:val="en"/>
          </w:rPr>
          <w:t>Dynamics 365 Customer Insight</w:t>
        </w:r>
      </w:ins>
    </w:p>
    <w:p w14:paraId="2542B0AD" w14:textId="65CC399D" w:rsidR="00396DDF" w:rsidRDefault="00396DDF">
      <w:pPr>
        <w:pStyle w:val="ListParagraph"/>
        <w:numPr>
          <w:ilvl w:val="0"/>
          <w:numId w:val="67"/>
        </w:numPr>
        <w:spacing w:after="378"/>
        <w:rPr>
          <w:ins w:id="196" w:author="Author"/>
          <w:rFonts w:asciiTheme="minorHAnsi" w:hAnsiTheme="minorHAnsi" w:cstheme="minorHAnsi"/>
          <w:szCs w:val="20"/>
          <w:lang w:val="en"/>
        </w:rPr>
      </w:pPr>
      <w:ins w:id="197" w:author="Author">
        <w:r>
          <w:rPr>
            <w:rFonts w:asciiTheme="minorHAnsi" w:hAnsiTheme="minorHAnsi" w:cstheme="minorHAnsi"/>
            <w:szCs w:val="20"/>
            <w:lang w:val="en"/>
          </w:rPr>
          <w:t>Power Platform</w:t>
        </w:r>
      </w:ins>
    </w:p>
    <w:p w14:paraId="66CB3AD0" w14:textId="441A964D" w:rsidR="00CD14A4" w:rsidRPr="00CD14A4" w:rsidDel="00C34905" w:rsidRDefault="00CD14A4" w:rsidP="00CD14A4">
      <w:pPr>
        <w:spacing w:after="378"/>
        <w:rPr>
          <w:ins w:id="198" w:author="Author"/>
          <w:del w:id="199" w:author="Author"/>
          <w:rFonts w:asciiTheme="minorHAnsi" w:hAnsiTheme="minorHAnsi" w:cstheme="minorHAnsi"/>
          <w:b/>
          <w:bCs/>
          <w:szCs w:val="20"/>
          <w:lang w:val="en"/>
          <w:rPrChange w:id="200" w:author="Author">
            <w:rPr>
              <w:ins w:id="201" w:author="Author"/>
              <w:del w:id="202" w:author="Author"/>
              <w:rFonts w:asciiTheme="minorHAnsi" w:hAnsiTheme="minorHAnsi" w:cstheme="minorHAnsi"/>
              <w:szCs w:val="20"/>
              <w:lang w:val="en"/>
            </w:rPr>
          </w:rPrChange>
        </w:rPr>
      </w:pPr>
      <w:ins w:id="203" w:author="Author">
        <w:del w:id="204" w:author="Author">
          <w:r w:rsidRPr="00CD14A4" w:rsidDel="00C34905">
            <w:rPr>
              <w:rFonts w:asciiTheme="minorHAnsi" w:hAnsiTheme="minorHAnsi" w:cstheme="minorHAnsi"/>
              <w:b/>
              <w:bCs/>
              <w:szCs w:val="20"/>
              <w:lang w:val="en"/>
              <w:rPrChange w:id="205" w:author="Author">
                <w:rPr>
                  <w:rFonts w:asciiTheme="minorHAnsi" w:hAnsiTheme="minorHAnsi" w:cstheme="minorHAnsi"/>
                  <w:szCs w:val="20"/>
                  <w:lang w:val="en"/>
                </w:rPr>
              </w:rPrChange>
            </w:rPr>
            <w:delText xml:space="preserve">Linkedin Sales </w:delText>
          </w:r>
          <w:r w:rsidRPr="00CD14A4" w:rsidDel="00C34905">
            <w:rPr>
              <w:rFonts w:asciiTheme="minorHAnsi" w:hAnsiTheme="minorHAnsi" w:cstheme="minorHAnsi"/>
              <w:b/>
              <w:bCs/>
              <w:szCs w:val="20"/>
              <w:lang w:val="en"/>
            </w:rPr>
            <w:delText>Navigator</w:delText>
          </w:r>
          <w:r w:rsidRPr="00CD14A4" w:rsidDel="00C34905">
            <w:rPr>
              <w:rFonts w:asciiTheme="minorHAnsi" w:hAnsiTheme="minorHAnsi" w:cstheme="minorHAnsi"/>
              <w:b/>
              <w:bCs/>
              <w:szCs w:val="20"/>
              <w:lang w:val="en"/>
              <w:rPrChange w:id="206" w:author="Author">
                <w:rPr>
                  <w:rFonts w:asciiTheme="minorHAnsi" w:hAnsiTheme="minorHAnsi" w:cstheme="minorHAnsi"/>
                  <w:szCs w:val="20"/>
                  <w:lang w:val="en"/>
                </w:rPr>
              </w:rPrChange>
            </w:rPr>
            <w:delText xml:space="preserve"> Pre-requisites:</w:delText>
          </w:r>
        </w:del>
      </w:ins>
    </w:p>
    <w:p w14:paraId="764C5664" w14:textId="53C3B850" w:rsidR="00CD14A4" w:rsidRPr="00C34905" w:rsidDel="00C34905" w:rsidRDefault="00CD14A4" w:rsidP="00CD14A4">
      <w:pPr>
        <w:pStyle w:val="NormalWeb"/>
        <w:shd w:val="clear" w:color="auto" w:fill="FFFFFF"/>
        <w:rPr>
          <w:ins w:id="207" w:author="Author"/>
          <w:del w:id="208" w:author="Author"/>
          <w:rFonts w:ascii="Segoe UI" w:hAnsi="Segoe UI" w:cs="Segoe UI"/>
          <w:color w:val="171717"/>
          <w:sz w:val="20"/>
          <w:szCs w:val="20"/>
        </w:rPr>
      </w:pPr>
      <w:ins w:id="209" w:author="Author">
        <w:del w:id="210" w:author="Author">
          <w:r w:rsidRPr="00C34905" w:rsidDel="00C34905">
            <w:rPr>
              <w:rFonts w:ascii="Segoe UI" w:hAnsi="Segoe UI" w:cs="Segoe UI"/>
              <w:color w:val="171717"/>
              <w:sz w:val="20"/>
              <w:szCs w:val="20"/>
            </w:rPr>
            <w:delText>Review the following prerequisites to install and enable LinkedIn Sales Navigator:</w:delText>
          </w:r>
        </w:del>
      </w:ins>
    </w:p>
    <w:p w14:paraId="699B3E6D" w14:textId="2D321477" w:rsidR="00CD14A4" w:rsidRPr="00C34905" w:rsidDel="00C34905" w:rsidRDefault="00CD14A4">
      <w:pPr>
        <w:pStyle w:val="NormalWeb"/>
        <w:numPr>
          <w:ilvl w:val="0"/>
          <w:numId w:val="79"/>
        </w:numPr>
        <w:shd w:val="clear" w:color="auto" w:fill="FFFFFF"/>
        <w:rPr>
          <w:ins w:id="211" w:author="Author"/>
          <w:del w:id="212" w:author="Author"/>
          <w:rFonts w:ascii="Segoe UI" w:hAnsi="Segoe UI" w:cs="Segoe UI"/>
          <w:color w:val="171717"/>
          <w:sz w:val="20"/>
          <w:szCs w:val="20"/>
        </w:rPr>
        <w:pPrChange w:id="213" w:author="Author">
          <w:pPr>
            <w:pStyle w:val="NormalWeb"/>
            <w:numPr>
              <w:numId w:val="78"/>
            </w:numPr>
            <w:shd w:val="clear" w:color="auto" w:fill="FFFFFF"/>
            <w:tabs>
              <w:tab w:val="num" w:pos="720"/>
            </w:tabs>
            <w:ind w:left="1290" w:hanging="360"/>
          </w:pPr>
        </w:pPrChange>
      </w:pPr>
      <w:ins w:id="214" w:author="Author">
        <w:del w:id="215" w:author="Author">
          <w:r w:rsidRPr="00C34905" w:rsidDel="00C34905">
            <w:rPr>
              <w:rFonts w:ascii="Segoe UI" w:hAnsi="Segoe UI" w:cs="Segoe UI"/>
              <w:color w:val="171717"/>
              <w:sz w:val="20"/>
              <w:szCs w:val="20"/>
            </w:rPr>
            <w:delText>You have a System Administrator security role in Dynamics 365.</w:delText>
          </w:r>
        </w:del>
      </w:ins>
    </w:p>
    <w:p w14:paraId="03B6BE6F" w14:textId="607C16CB" w:rsidR="00CD14A4" w:rsidRPr="00C34905" w:rsidDel="00C34905" w:rsidRDefault="00CD14A4">
      <w:pPr>
        <w:pStyle w:val="NormalWeb"/>
        <w:numPr>
          <w:ilvl w:val="0"/>
          <w:numId w:val="79"/>
        </w:numPr>
        <w:shd w:val="clear" w:color="auto" w:fill="FFFFFF"/>
        <w:rPr>
          <w:ins w:id="216" w:author="Author"/>
          <w:del w:id="217" w:author="Author"/>
          <w:rFonts w:ascii="Segoe UI" w:hAnsi="Segoe UI" w:cs="Segoe UI"/>
          <w:color w:val="171717"/>
          <w:sz w:val="20"/>
          <w:szCs w:val="20"/>
        </w:rPr>
        <w:pPrChange w:id="218" w:author="Author">
          <w:pPr>
            <w:pStyle w:val="NormalWeb"/>
            <w:numPr>
              <w:numId w:val="78"/>
            </w:numPr>
            <w:shd w:val="clear" w:color="auto" w:fill="FFFFFF"/>
            <w:tabs>
              <w:tab w:val="num" w:pos="720"/>
            </w:tabs>
            <w:ind w:left="1290" w:hanging="360"/>
          </w:pPr>
        </w:pPrChange>
      </w:pPr>
      <w:ins w:id="219" w:author="Author">
        <w:del w:id="220" w:author="Author">
          <w:r w:rsidRPr="00C34905" w:rsidDel="00C34905">
            <w:rPr>
              <w:rFonts w:ascii="Segoe UI" w:hAnsi="Segoe UI" w:cs="Segoe UI"/>
              <w:color w:val="171717"/>
              <w:sz w:val="20"/>
              <w:szCs w:val="20"/>
            </w:rPr>
            <w:delText>You can integrate LinkedIn Sales Navigator with Dynamics 365 Customer Engagement only and can't be integrated with a Microsoft Dataverse organization.</w:delText>
          </w:r>
        </w:del>
      </w:ins>
    </w:p>
    <w:p w14:paraId="14B44BD8" w14:textId="0BE46671" w:rsidR="00CD14A4" w:rsidRPr="00C34905" w:rsidDel="00C34905" w:rsidRDefault="00CD14A4">
      <w:pPr>
        <w:pStyle w:val="NormalWeb"/>
        <w:numPr>
          <w:ilvl w:val="0"/>
          <w:numId w:val="79"/>
        </w:numPr>
        <w:shd w:val="clear" w:color="auto" w:fill="FFFFFF"/>
        <w:rPr>
          <w:ins w:id="221" w:author="Author"/>
          <w:del w:id="222" w:author="Author"/>
          <w:rFonts w:ascii="Segoe UI" w:hAnsi="Segoe UI" w:cs="Segoe UI"/>
          <w:color w:val="171717"/>
          <w:sz w:val="20"/>
          <w:szCs w:val="20"/>
        </w:rPr>
        <w:pPrChange w:id="223" w:author="Author">
          <w:pPr>
            <w:pStyle w:val="NormalWeb"/>
            <w:numPr>
              <w:numId w:val="78"/>
            </w:numPr>
            <w:shd w:val="clear" w:color="auto" w:fill="FFFFFF"/>
            <w:tabs>
              <w:tab w:val="num" w:pos="720"/>
            </w:tabs>
            <w:ind w:left="1290" w:hanging="360"/>
          </w:pPr>
        </w:pPrChange>
      </w:pPr>
      <w:bookmarkStart w:id="224" w:name="unable-to-sign-into-display-widget"/>
      <w:bookmarkEnd w:id="224"/>
      <w:ins w:id="225" w:author="Author">
        <w:del w:id="226" w:author="Author">
          <w:r w:rsidRPr="00C34905" w:rsidDel="00C34905">
            <w:rPr>
              <w:rFonts w:ascii="Segoe UI" w:hAnsi="Segoe UI" w:cs="Segoe UI"/>
              <w:color w:val="171717"/>
              <w:sz w:val="20"/>
              <w:szCs w:val="20"/>
            </w:rPr>
            <w:delText>You have a </w:delText>
          </w:r>
          <w:r w:rsidRPr="00C34905" w:rsidDel="00C34905">
            <w:rPr>
              <w:rFonts w:cs="Segoe UI"/>
              <w:color w:val="171717"/>
              <w:szCs w:val="20"/>
            </w:rPr>
            <w:fldChar w:fldCharType="begin"/>
          </w:r>
          <w:r w:rsidRPr="00C34905" w:rsidDel="00C34905">
            <w:rPr>
              <w:rFonts w:ascii="Segoe UI" w:hAnsi="Segoe UI" w:cs="Segoe UI"/>
              <w:color w:val="171717"/>
              <w:sz w:val="20"/>
              <w:szCs w:val="20"/>
            </w:rPr>
            <w:delInstrText xml:space="preserve"> HYPERLINK "https://dynamics.microsoft.com/sales/relationship-sales/" </w:delInstrText>
          </w:r>
          <w:r w:rsidRPr="00C34905" w:rsidDel="00C34905">
            <w:rPr>
              <w:rFonts w:cs="Segoe UI"/>
              <w:color w:val="171717"/>
              <w:szCs w:val="20"/>
            </w:rPr>
            <w:fldChar w:fldCharType="separate"/>
          </w:r>
          <w:r w:rsidRPr="00C34905" w:rsidDel="00C34905">
            <w:rPr>
              <w:rStyle w:val="Hyperlink"/>
              <w:rFonts w:ascii="Segoe UI" w:eastAsiaTheme="majorEastAsia" w:hAnsi="Segoe UI" w:cs="Segoe UI"/>
              <w:sz w:val="20"/>
              <w:szCs w:val="20"/>
            </w:rPr>
            <w:delText>Microsoft Relationship Sales subscription</w:delText>
          </w:r>
          <w:r w:rsidRPr="00C34905" w:rsidDel="00C34905">
            <w:rPr>
              <w:rFonts w:cs="Segoe UI"/>
              <w:color w:val="171717"/>
              <w:szCs w:val="20"/>
            </w:rPr>
            <w:fldChar w:fldCharType="end"/>
          </w:r>
          <w:r w:rsidRPr="00C34905" w:rsidDel="00C34905">
            <w:rPr>
              <w:rFonts w:ascii="Segoe UI" w:hAnsi="Segoe UI" w:cs="Segoe UI"/>
              <w:color w:val="171717"/>
              <w:sz w:val="20"/>
              <w:szCs w:val="20"/>
            </w:rPr>
            <w:delText> for Dynamics 365. Microsoft Relationship Sales (MRS) solution includes Dynamics Sales Enterprise and </w:delText>
          </w:r>
          <w:r w:rsidRPr="00C34905" w:rsidDel="00C34905">
            <w:rPr>
              <w:rFonts w:cs="Segoe UI"/>
              <w:color w:val="171717"/>
              <w:szCs w:val="20"/>
            </w:rPr>
            <w:fldChar w:fldCharType="begin"/>
          </w:r>
          <w:r w:rsidRPr="00C34905" w:rsidDel="00C34905">
            <w:rPr>
              <w:rFonts w:ascii="Segoe UI" w:hAnsi="Segoe UI" w:cs="Segoe UI"/>
              <w:color w:val="171717"/>
              <w:sz w:val="20"/>
              <w:szCs w:val="20"/>
            </w:rPr>
            <w:delInstrText xml:space="preserve"> HYPERLINK "https://business.linkedin.com/sales-solutions/sales-navigator-customer-hub/resources/crm" </w:delInstrText>
          </w:r>
          <w:r w:rsidRPr="00C34905" w:rsidDel="00C34905">
            <w:rPr>
              <w:rFonts w:cs="Segoe UI"/>
              <w:color w:val="171717"/>
              <w:szCs w:val="20"/>
            </w:rPr>
            <w:fldChar w:fldCharType="separate"/>
          </w:r>
          <w:r w:rsidRPr="00C34905" w:rsidDel="00C34905">
            <w:rPr>
              <w:rStyle w:val="Hyperlink"/>
              <w:rFonts w:ascii="Segoe UI" w:eastAsiaTheme="majorEastAsia" w:hAnsi="Segoe UI" w:cs="Segoe UI"/>
              <w:sz w:val="20"/>
              <w:szCs w:val="20"/>
            </w:rPr>
            <w:delText>LinkedIn Sales Navigator Team</w:delText>
          </w:r>
          <w:r w:rsidRPr="00C34905" w:rsidDel="00C34905">
            <w:rPr>
              <w:rFonts w:cs="Segoe UI"/>
              <w:color w:val="171717"/>
              <w:szCs w:val="20"/>
            </w:rPr>
            <w:fldChar w:fldCharType="end"/>
          </w:r>
          <w:r w:rsidRPr="00C34905" w:rsidDel="00C34905">
            <w:rPr>
              <w:rFonts w:ascii="Segoe UI" w:hAnsi="Segoe UI" w:cs="Segoe UI"/>
              <w:color w:val="171717"/>
              <w:sz w:val="20"/>
              <w:szCs w:val="20"/>
            </w:rPr>
            <w:delText> license.</w:delText>
          </w:r>
          <w:r w:rsidRPr="00C34905" w:rsidDel="00C34905">
            <w:rPr>
              <w:rFonts w:ascii="Segoe UI" w:hAnsi="Segoe UI" w:cs="Segoe UI"/>
              <w:color w:val="171717"/>
              <w:sz w:val="20"/>
              <w:szCs w:val="20"/>
            </w:rPr>
            <w:br/>
            <w:delText>or</w:delText>
          </w:r>
          <w:r w:rsidRPr="00C34905" w:rsidDel="00C34905">
            <w:rPr>
              <w:rFonts w:ascii="Segoe UI" w:hAnsi="Segoe UI" w:cs="Segoe UI"/>
              <w:color w:val="171717"/>
              <w:sz w:val="20"/>
              <w:szCs w:val="20"/>
            </w:rPr>
            <w:br/>
            <w:delText>If you don't have MRS Solution or MRS Solution plus for LinkedIn Sales Navigator license, you'll need to sign up your team for </w:delText>
          </w:r>
          <w:r w:rsidRPr="00C34905" w:rsidDel="00C34905">
            <w:rPr>
              <w:rFonts w:cs="Segoe UI"/>
              <w:color w:val="171717"/>
              <w:szCs w:val="20"/>
            </w:rPr>
            <w:fldChar w:fldCharType="begin"/>
          </w:r>
          <w:r w:rsidRPr="00C34905" w:rsidDel="00C34905">
            <w:rPr>
              <w:rFonts w:ascii="Segoe UI" w:hAnsi="Segoe UI" w:cs="Segoe UI"/>
              <w:color w:val="171717"/>
              <w:sz w:val="20"/>
              <w:szCs w:val="20"/>
            </w:rPr>
            <w:delInstrText xml:space="preserve"> HYPERLINK "https://business.linkedin.com/sales-solutions/sales-navigator-customer-hub/resources/crm" </w:delInstrText>
          </w:r>
          <w:r w:rsidRPr="00C34905" w:rsidDel="00C34905">
            <w:rPr>
              <w:rFonts w:cs="Segoe UI"/>
              <w:color w:val="171717"/>
              <w:szCs w:val="20"/>
            </w:rPr>
            <w:fldChar w:fldCharType="separate"/>
          </w:r>
          <w:r w:rsidRPr="00C34905" w:rsidDel="00C34905">
            <w:rPr>
              <w:rStyle w:val="Hyperlink"/>
              <w:rFonts w:ascii="Segoe UI" w:eastAsiaTheme="majorEastAsia" w:hAnsi="Segoe UI" w:cs="Segoe UI"/>
              <w:sz w:val="20"/>
              <w:szCs w:val="20"/>
            </w:rPr>
            <w:delText>LinkedIn Sales Navigator Team</w:delText>
          </w:r>
          <w:r w:rsidRPr="00C34905" w:rsidDel="00C34905">
            <w:rPr>
              <w:rFonts w:cs="Segoe UI"/>
              <w:color w:val="171717"/>
              <w:szCs w:val="20"/>
            </w:rPr>
            <w:fldChar w:fldCharType="end"/>
          </w:r>
          <w:r w:rsidRPr="00C34905" w:rsidDel="00C34905">
            <w:rPr>
              <w:rFonts w:ascii="Segoe UI" w:hAnsi="Segoe UI" w:cs="Segoe UI"/>
              <w:color w:val="171717"/>
              <w:sz w:val="20"/>
              <w:szCs w:val="20"/>
            </w:rPr>
            <w:delText> or </w:delText>
          </w:r>
          <w:r w:rsidRPr="00C34905" w:rsidDel="00C34905">
            <w:rPr>
              <w:rFonts w:cs="Segoe UI"/>
              <w:color w:val="171717"/>
              <w:szCs w:val="20"/>
            </w:rPr>
            <w:fldChar w:fldCharType="begin"/>
          </w:r>
          <w:r w:rsidRPr="00C34905" w:rsidDel="00C34905">
            <w:rPr>
              <w:rFonts w:ascii="Segoe UI" w:hAnsi="Segoe UI" w:cs="Segoe UI"/>
              <w:color w:val="171717"/>
              <w:sz w:val="20"/>
              <w:szCs w:val="20"/>
            </w:rPr>
            <w:delInstrText xml:space="preserve"> HYPERLINK "https://business.linkedin.com/sales-solutions/sales-navigator-customer-hub/resources/crm" </w:delInstrText>
          </w:r>
          <w:r w:rsidRPr="00C34905" w:rsidDel="00C34905">
            <w:rPr>
              <w:rFonts w:cs="Segoe UI"/>
              <w:color w:val="171717"/>
              <w:szCs w:val="20"/>
            </w:rPr>
            <w:fldChar w:fldCharType="separate"/>
          </w:r>
          <w:r w:rsidRPr="00C34905" w:rsidDel="00C34905">
            <w:rPr>
              <w:rStyle w:val="Hyperlink"/>
              <w:rFonts w:ascii="Segoe UI" w:eastAsiaTheme="majorEastAsia" w:hAnsi="Segoe UI" w:cs="Segoe UI"/>
              <w:sz w:val="20"/>
              <w:szCs w:val="20"/>
            </w:rPr>
            <w:delText>LinkedIn Sales Navigator Enterprise</w:delText>
          </w:r>
          <w:r w:rsidRPr="00C34905" w:rsidDel="00C34905">
            <w:rPr>
              <w:rFonts w:cs="Segoe UI"/>
              <w:color w:val="171717"/>
              <w:szCs w:val="20"/>
            </w:rPr>
            <w:fldChar w:fldCharType="end"/>
          </w:r>
          <w:r w:rsidRPr="00C34905" w:rsidDel="00C34905">
            <w:rPr>
              <w:rFonts w:ascii="Segoe UI" w:hAnsi="Segoe UI" w:cs="Segoe UI"/>
              <w:color w:val="171717"/>
              <w:sz w:val="20"/>
              <w:szCs w:val="20"/>
            </w:rPr>
            <w:delText>.</w:delText>
          </w:r>
        </w:del>
      </w:ins>
    </w:p>
    <w:p w14:paraId="7D93DF1E" w14:textId="5F4F47C6" w:rsidR="00CD14A4" w:rsidRPr="00C34905" w:rsidDel="00C34905" w:rsidRDefault="00CD14A4">
      <w:pPr>
        <w:pStyle w:val="NormalWeb"/>
        <w:shd w:val="clear" w:color="auto" w:fill="FFFFFF"/>
        <w:ind w:left="709"/>
        <w:rPr>
          <w:ins w:id="227" w:author="Author"/>
          <w:del w:id="228" w:author="Author"/>
          <w:rFonts w:ascii="Segoe UI" w:hAnsi="Segoe UI" w:cs="Segoe UI"/>
          <w:color w:val="171717"/>
          <w:sz w:val="20"/>
          <w:szCs w:val="20"/>
        </w:rPr>
        <w:pPrChange w:id="229" w:author="Author">
          <w:pPr>
            <w:pStyle w:val="NormalWeb"/>
            <w:shd w:val="clear" w:color="auto" w:fill="FFFFFF"/>
            <w:ind w:left="1290"/>
          </w:pPr>
        </w:pPrChange>
      </w:pPr>
      <w:ins w:id="230" w:author="Author">
        <w:del w:id="231" w:author="Author">
          <w:r w:rsidDel="00C34905">
            <w:rPr>
              <w:rFonts w:ascii="Segoe UI" w:hAnsi="Segoe UI" w:cs="Segoe UI"/>
              <w:color w:val="171717"/>
              <w:sz w:val="20"/>
              <w:szCs w:val="20"/>
            </w:rPr>
            <w:delText>*</w:delText>
          </w:r>
          <w:r w:rsidRPr="00C34905" w:rsidDel="00C34905">
            <w:rPr>
              <w:rFonts w:ascii="Segoe UI" w:hAnsi="Segoe UI" w:cs="Segoe UI"/>
              <w:color w:val="171717"/>
              <w:sz w:val="20"/>
              <w:szCs w:val="20"/>
            </w:rPr>
            <w:delText>We recommend having a Microsoft Relationship Sales solution Plus license that includes Dynamics 365 Sales Enterprise and </w:delText>
          </w:r>
          <w:r w:rsidRPr="00C34905" w:rsidDel="00C34905">
            <w:rPr>
              <w:rFonts w:cs="Segoe UI"/>
              <w:color w:val="171717"/>
              <w:szCs w:val="20"/>
            </w:rPr>
            <w:fldChar w:fldCharType="begin"/>
          </w:r>
          <w:r w:rsidRPr="00C34905" w:rsidDel="00C34905">
            <w:rPr>
              <w:rFonts w:ascii="Segoe UI" w:hAnsi="Segoe UI" w:cs="Segoe UI"/>
              <w:color w:val="171717"/>
              <w:sz w:val="20"/>
              <w:szCs w:val="20"/>
            </w:rPr>
            <w:delInstrText xml:space="preserve"> HYPERLINK "https://business.linkedin.com/sales-solutions/sales-navigator-customer-hub/resources/crm" </w:delInstrText>
          </w:r>
          <w:r w:rsidRPr="00C34905" w:rsidDel="00C34905">
            <w:rPr>
              <w:rFonts w:cs="Segoe UI"/>
              <w:color w:val="171717"/>
              <w:szCs w:val="20"/>
            </w:rPr>
            <w:fldChar w:fldCharType="separate"/>
          </w:r>
          <w:r w:rsidRPr="00C34905" w:rsidDel="00C34905">
            <w:rPr>
              <w:rStyle w:val="Hyperlink"/>
              <w:rFonts w:ascii="Segoe UI" w:eastAsiaTheme="majorEastAsia" w:hAnsi="Segoe UI" w:cs="Segoe UI"/>
              <w:b/>
              <w:bCs/>
              <w:sz w:val="20"/>
              <w:szCs w:val="20"/>
            </w:rPr>
            <w:delText>LinkedIn Sales Navigator Enterprise</w:delText>
          </w:r>
          <w:r w:rsidRPr="00C34905" w:rsidDel="00C34905">
            <w:rPr>
              <w:rFonts w:cs="Segoe UI"/>
              <w:color w:val="171717"/>
              <w:szCs w:val="20"/>
            </w:rPr>
            <w:fldChar w:fldCharType="end"/>
          </w:r>
          <w:r w:rsidRPr="00C34905" w:rsidDel="00C34905">
            <w:rPr>
              <w:rFonts w:ascii="Segoe UI" w:hAnsi="Segoe UI" w:cs="Segoe UI"/>
              <w:color w:val="171717"/>
              <w:sz w:val="20"/>
              <w:szCs w:val="20"/>
            </w:rPr>
            <w:delText> license. To learn more, see the </w:delText>
          </w:r>
          <w:r w:rsidRPr="00C34905" w:rsidDel="00C34905">
            <w:rPr>
              <w:rStyle w:val="Strong"/>
              <w:rFonts w:ascii="Segoe UI" w:hAnsi="Segoe UI" w:cs="Segoe UI"/>
              <w:color w:val="171717"/>
              <w:sz w:val="20"/>
              <w:szCs w:val="20"/>
            </w:rPr>
            <w:delText>Dynamics 365 Sales</w:delText>
          </w:r>
          <w:r w:rsidRPr="00C34905" w:rsidDel="00C34905">
            <w:rPr>
              <w:rFonts w:ascii="Segoe UI" w:hAnsi="Segoe UI" w:cs="Segoe UI"/>
              <w:color w:val="171717"/>
              <w:sz w:val="20"/>
              <w:szCs w:val="20"/>
            </w:rPr>
            <w:delText> section from the </w:delText>
          </w:r>
          <w:r w:rsidRPr="00C34905" w:rsidDel="00C34905">
            <w:rPr>
              <w:rFonts w:cs="Segoe UI"/>
              <w:color w:val="171717"/>
              <w:szCs w:val="20"/>
            </w:rPr>
            <w:fldChar w:fldCharType="begin"/>
          </w:r>
          <w:r w:rsidRPr="00C34905" w:rsidDel="00C34905">
            <w:rPr>
              <w:rFonts w:ascii="Segoe UI" w:hAnsi="Segoe UI" w:cs="Segoe UI"/>
              <w:color w:val="171717"/>
              <w:sz w:val="20"/>
              <w:szCs w:val="20"/>
            </w:rPr>
            <w:delInstrText xml:space="preserve"> HYPERLINK "https://go.microsoft.com/fwlink/?LinkId=866544" </w:delInstrText>
          </w:r>
          <w:r w:rsidRPr="00C34905" w:rsidDel="00C34905">
            <w:rPr>
              <w:rFonts w:cs="Segoe UI"/>
              <w:color w:val="171717"/>
              <w:szCs w:val="20"/>
            </w:rPr>
            <w:fldChar w:fldCharType="separate"/>
          </w:r>
          <w:r w:rsidRPr="00C34905" w:rsidDel="00C34905">
            <w:rPr>
              <w:rStyle w:val="Hyperlink"/>
              <w:rFonts w:ascii="Segoe UI" w:eastAsiaTheme="majorEastAsia" w:hAnsi="Segoe UI" w:cs="Segoe UI"/>
              <w:b/>
              <w:bCs/>
              <w:sz w:val="20"/>
              <w:szCs w:val="20"/>
            </w:rPr>
            <w:delText>Microsoft Dynamics 365 Licensing Guide</w:delText>
          </w:r>
          <w:r w:rsidRPr="00C34905" w:rsidDel="00C34905">
            <w:rPr>
              <w:rFonts w:cs="Segoe UI"/>
              <w:color w:val="171717"/>
              <w:szCs w:val="20"/>
            </w:rPr>
            <w:fldChar w:fldCharType="end"/>
          </w:r>
          <w:r w:rsidRPr="00C34905" w:rsidDel="00C34905">
            <w:rPr>
              <w:rFonts w:ascii="Segoe UI" w:hAnsi="Segoe UI" w:cs="Segoe UI"/>
              <w:color w:val="171717"/>
              <w:sz w:val="20"/>
              <w:szCs w:val="20"/>
            </w:rPr>
            <w:delText>.</w:delText>
          </w:r>
        </w:del>
      </w:ins>
    </w:p>
    <w:p w14:paraId="2CE3736B" w14:textId="1EE4C8AA" w:rsidR="00CD14A4" w:rsidRPr="00C34905" w:rsidDel="00C34905" w:rsidRDefault="00CD14A4">
      <w:pPr>
        <w:pStyle w:val="NormalWeb"/>
        <w:numPr>
          <w:ilvl w:val="0"/>
          <w:numId w:val="79"/>
        </w:numPr>
        <w:shd w:val="clear" w:color="auto" w:fill="FFFFFF"/>
        <w:rPr>
          <w:ins w:id="232" w:author="Author"/>
          <w:del w:id="233" w:author="Author"/>
          <w:rFonts w:ascii="Segoe UI" w:hAnsi="Segoe UI" w:cs="Segoe UI"/>
          <w:color w:val="171717"/>
          <w:sz w:val="20"/>
          <w:szCs w:val="20"/>
        </w:rPr>
        <w:pPrChange w:id="234" w:author="Author">
          <w:pPr>
            <w:pStyle w:val="NormalWeb"/>
            <w:numPr>
              <w:numId w:val="78"/>
            </w:numPr>
            <w:shd w:val="clear" w:color="auto" w:fill="FFFFFF"/>
            <w:tabs>
              <w:tab w:val="num" w:pos="720"/>
            </w:tabs>
            <w:ind w:left="1290" w:hanging="360"/>
          </w:pPr>
        </w:pPrChange>
      </w:pPr>
      <w:ins w:id="235" w:author="Author">
        <w:del w:id="236" w:author="Author">
          <w:r w:rsidRPr="00C34905" w:rsidDel="00C34905">
            <w:rPr>
              <w:rFonts w:ascii="Segoe UI" w:hAnsi="Segoe UI" w:cs="Segoe UI"/>
              <w:color w:val="171717"/>
              <w:sz w:val="20"/>
              <w:szCs w:val="20"/>
            </w:rPr>
            <w:delText>You'll need to enable JavaScript in your browser.</w:delText>
          </w:r>
        </w:del>
      </w:ins>
    </w:p>
    <w:p w14:paraId="2CCF8A8B" w14:textId="04E82518" w:rsidR="00CD14A4" w:rsidRPr="00C34905" w:rsidDel="00C34905" w:rsidRDefault="00CD14A4">
      <w:pPr>
        <w:pStyle w:val="NormalWeb"/>
        <w:numPr>
          <w:ilvl w:val="0"/>
          <w:numId w:val="79"/>
        </w:numPr>
        <w:shd w:val="clear" w:color="auto" w:fill="FFFFFF"/>
        <w:rPr>
          <w:ins w:id="237" w:author="Author"/>
          <w:del w:id="238" w:author="Author"/>
          <w:rFonts w:ascii="Segoe UI" w:hAnsi="Segoe UI" w:cs="Segoe UI"/>
          <w:color w:val="171717"/>
          <w:sz w:val="20"/>
          <w:szCs w:val="20"/>
        </w:rPr>
        <w:pPrChange w:id="239" w:author="Author">
          <w:pPr>
            <w:pStyle w:val="NormalWeb"/>
            <w:numPr>
              <w:numId w:val="78"/>
            </w:numPr>
            <w:shd w:val="clear" w:color="auto" w:fill="FFFFFF"/>
            <w:tabs>
              <w:tab w:val="num" w:pos="720"/>
            </w:tabs>
            <w:ind w:left="1290" w:hanging="360"/>
          </w:pPr>
        </w:pPrChange>
      </w:pPr>
      <w:ins w:id="240" w:author="Author">
        <w:del w:id="241" w:author="Author">
          <w:r w:rsidRPr="00C34905" w:rsidDel="00C34905">
            <w:rPr>
              <w:rFonts w:ascii="Segoe UI" w:hAnsi="Segoe UI" w:cs="Segoe UI"/>
              <w:color w:val="171717"/>
              <w:sz w:val="20"/>
              <w:szCs w:val="20"/>
            </w:rPr>
            <w:delText>You'll need to disable your pop-up blocker for the Dynamics 365 domain.</w:delText>
          </w:r>
        </w:del>
      </w:ins>
    </w:p>
    <w:p w14:paraId="4BF8AB6E" w14:textId="141A57D2" w:rsidR="00CD14A4" w:rsidRPr="00C34905" w:rsidDel="00C34905" w:rsidRDefault="00CD14A4" w:rsidP="00CD14A4">
      <w:pPr>
        <w:spacing w:after="378"/>
        <w:rPr>
          <w:ins w:id="242" w:author="Author"/>
          <w:del w:id="243" w:author="Author"/>
          <w:rFonts w:asciiTheme="minorHAnsi" w:hAnsiTheme="minorHAnsi" w:cstheme="minorHAnsi"/>
          <w:szCs w:val="20"/>
          <w:lang w:val="en"/>
        </w:rPr>
      </w:pPr>
    </w:p>
    <w:p w14:paraId="72BAFCB6" w14:textId="5BA27CDD" w:rsidR="00C8455B" w:rsidRDefault="00C8455B" w:rsidP="00C8455B">
      <w:pPr>
        <w:pStyle w:val="Heading2"/>
        <w:spacing w:line="240" w:lineRule="auto"/>
        <w:rPr>
          <w:ins w:id="244" w:author="Author"/>
          <w:lang w:eastAsia="zh-CN"/>
        </w:rPr>
      </w:pPr>
      <w:bookmarkStart w:id="245" w:name="_Toc84692729"/>
      <w:ins w:id="246" w:author="Author">
        <w:r w:rsidRPr="007F2C0D">
          <w:rPr>
            <w:lang w:eastAsia="zh-CN"/>
          </w:rPr>
          <w:t xml:space="preserve">Scenario: </w:t>
        </w:r>
        <w:r w:rsidRPr="00524EDB">
          <w:rPr>
            <w:lang w:eastAsia="zh-CN"/>
          </w:rPr>
          <w:t>Conto</w:t>
        </w:r>
        <w:del w:id="247" w:author="Author">
          <w:r w:rsidDel="00016405">
            <w:rPr>
              <w:lang w:eastAsia="zh-CN"/>
            </w:rPr>
            <w:delText>t</w:delText>
          </w:r>
        </w:del>
        <w:r w:rsidR="00016405">
          <w:rPr>
            <w:lang w:eastAsia="zh-CN"/>
          </w:rPr>
          <w:t>T</w:t>
        </w:r>
        <w:r>
          <w:rPr>
            <w:lang w:eastAsia="zh-CN"/>
          </w:rPr>
          <w:t xml:space="preserve">ech Worldwide Enterprise </w:t>
        </w:r>
        <w:r w:rsidRPr="00524EDB">
          <w:rPr>
            <w:lang w:eastAsia="zh-CN"/>
          </w:rPr>
          <w:t>Retail Company</w:t>
        </w:r>
        <w:bookmarkEnd w:id="245"/>
        <w:r>
          <w:rPr>
            <w:lang w:eastAsia="zh-CN"/>
          </w:rPr>
          <w:t xml:space="preserve"> </w:t>
        </w:r>
      </w:ins>
    </w:p>
    <w:p w14:paraId="0A7DCD4E" w14:textId="38045C2F" w:rsidR="00C8455B" w:rsidRDefault="00C8455B" w:rsidP="00C8455B">
      <w:pPr>
        <w:rPr>
          <w:ins w:id="248" w:author="Author"/>
          <w:lang w:eastAsia="zh-CN"/>
        </w:rPr>
      </w:pPr>
      <w:ins w:id="249" w:author="Author">
        <w:r>
          <w:rPr>
            <w:lang w:eastAsia="zh-CN"/>
          </w:rPr>
          <w:t>Welcome to the Conto</w:t>
        </w:r>
        <w:del w:id="250" w:author="Author">
          <w:r w:rsidDel="00016405">
            <w:rPr>
              <w:lang w:eastAsia="zh-CN"/>
            </w:rPr>
            <w:delText>t</w:delText>
          </w:r>
        </w:del>
        <w:r w:rsidR="00016405">
          <w:rPr>
            <w:lang w:eastAsia="zh-CN"/>
          </w:rPr>
          <w:t>T</w:t>
        </w:r>
        <w:r>
          <w:rPr>
            <w:lang w:eastAsia="zh-CN"/>
          </w:rPr>
          <w:t>ech, No #1 in Technology! We specialize in all the IT enthusiasts’ needs; we offer variety of high-quality products from different reliable partners around the world, we operate more than 70 stores worldwide, during this pandemic we are committed to be the pioneer of digitally transformed IT retail company that is not only selling in traditional ways but also innovative ways to reach everyone everywhere with affordable high quality products with personalized experience for everyone.</w:t>
        </w:r>
      </w:ins>
    </w:p>
    <w:p w14:paraId="1739CE21" w14:textId="77777777" w:rsidR="00C8455B" w:rsidRDefault="00C8455B" w:rsidP="00C8455B">
      <w:pPr>
        <w:rPr>
          <w:ins w:id="251" w:author="Author"/>
          <w:lang w:eastAsia="zh-CN"/>
        </w:rPr>
      </w:pPr>
      <w:ins w:id="252" w:author="Author">
        <w:r>
          <w:rPr>
            <w:lang w:eastAsia="zh-CN"/>
          </w:rPr>
          <w:t>Now, we have you as our newest IT consultant team member, we have no doubt that we will achieve our goals with you. As we continue to grow, there are multiple tasks are assigned to you to tackle our problems.</w:t>
        </w:r>
      </w:ins>
    </w:p>
    <w:p w14:paraId="1FA58296" w14:textId="77777777" w:rsidR="00C8455B" w:rsidRDefault="00C8455B" w:rsidP="00396DDF">
      <w:pPr>
        <w:pStyle w:val="ListParagraph"/>
        <w:numPr>
          <w:ilvl w:val="0"/>
          <w:numId w:val="66"/>
        </w:numPr>
        <w:rPr>
          <w:ins w:id="253" w:author="Author"/>
          <w:lang w:eastAsia="zh-CN"/>
        </w:rPr>
      </w:pPr>
      <w:ins w:id="254" w:author="Author">
        <w:r>
          <w:rPr>
            <w:lang w:eastAsia="zh-CN"/>
          </w:rPr>
          <w:t>Multiple stores operate differently, and we have online stores, multiple social media connections, all of them will have different data produced by their own system/platform.</w:t>
        </w:r>
      </w:ins>
    </w:p>
    <w:p w14:paraId="2B8F699E" w14:textId="77777777" w:rsidR="00C8455B" w:rsidRDefault="00C8455B" w:rsidP="00396DDF">
      <w:pPr>
        <w:pStyle w:val="ListParagraph"/>
        <w:numPr>
          <w:ilvl w:val="0"/>
          <w:numId w:val="66"/>
        </w:numPr>
        <w:rPr>
          <w:ins w:id="255" w:author="Author"/>
          <w:lang w:eastAsia="zh-CN"/>
        </w:rPr>
      </w:pPr>
      <w:ins w:id="256" w:author="Author">
        <w:r>
          <w:rPr>
            <w:lang w:eastAsia="zh-CN"/>
          </w:rPr>
          <w:t>During the pandemic, we are focusing more to the online sales with personalized customer experience, we want to ensure we understand and have personal connection with our customers, we want to have centralized data that in the end we can have 360-degree customer view and understand their behaviors and recommend better, alternative, or new products, plus make some predictions.</w:t>
        </w:r>
      </w:ins>
    </w:p>
    <w:p w14:paraId="37D3A3EC" w14:textId="77777777" w:rsidR="00C8455B" w:rsidRDefault="00C8455B" w:rsidP="00396DDF">
      <w:pPr>
        <w:pStyle w:val="ListParagraph"/>
        <w:numPr>
          <w:ilvl w:val="0"/>
          <w:numId w:val="66"/>
        </w:numPr>
        <w:rPr>
          <w:ins w:id="257" w:author="Author"/>
          <w:lang w:eastAsia="zh-CN"/>
        </w:rPr>
      </w:pPr>
      <w:ins w:id="258" w:author="Author">
        <w:r>
          <w:rPr>
            <w:lang w:eastAsia="zh-CN"/>
          </w:rPr>
          <w:lastRenderedPageBreak/>
          <w:t>After we get full view of our customers, we will then be able to accurately target and incorporate them into our customer journey with the right segmentation to keep them updated with our marketing activities and upcoming products or deals. Social media is one of our best lead generations so far.</w:t>
        </w:r>
      </w:ins>
    </w:p>
    <w:p w14:paraId="4D446030" w14:textId="77777777" w:rsidR="00C8455B" w:rsidRDefault="00C8455B" w:rsidP="00396DDF">
      <w:pPr>
        <w:pStyle w:val="ListParagraph"/>
        <w:numPr>
          <w:ilvl w:val="0"/>
          <w:numId w:val="66"/>
        </w:numPr>
        <w:rPr>
          <w:ins w:id="259" w:author="Author"/>
          <w:lang w:eastAsia="zh-CN"/>
        </w:rPr>
      </w:pPr>
      <w:ins w:id="260" w:author="Author">
        <w:r>
          <w:rPr>
            <w:lang w:eastAsia="zh-CN"/>
          </w:rPr>
          <w:t>We also have our B2B customers that we want to build relationship to secure deal with them</w:t>
        </w:r>
      </w:ins>
    </w:p>
    <w:p w14:paraId="532AE7E7" w14:textId="77777777" w:rsidR="00C8455B" w:rsidRDefault="00C8455B" w:rsidP="00396DDF">
      <w:pPr>
        <w:pStyle w:val="ListParagraph"/>
        <w:numPr>
          <w:ilvl w:val="0"/>
          <w:numId w:val="66"/>
        </w:numPr>
        <w:rPr>
          <w:ins w:id="261" w:author="Author"/>
          <w:lang w:eastAsia="zh-CN"/>
        </w:rPr>
      </w:pPr>
      <w:ins w:id="262" w:author="Author">
        <w:r>
          <w:rPr>
            <w:lang w:eastAsia="zh-CN"/>
          </w:rPr>
          <w:t>We are company with growth mindset, we open feedback anytime from anyone through multiple channels, we often communicate with our customers via social media, we believe that it will improve our services and quality and build our brand effectively, we want to have active Facebook page with dedicated customer service line that will monitor the cases closely and take necessary action to keep customers happy without feeling of being ignored.</w:t>
        </w:r>
      </w:ins>
    </w:p>
    <w:p w14:paraId="300F7A49" w14:textId="77777777" w:rsidR="00C8455B" w:rsidRDefault="00C8455B" w:rsidP="00396DDF">
      <w:pPr>
        <w:pStyle w:val="ListParagraph"/>
        <w:numPr>
          <w:ilvl w:val="0"/>
          <w:numId w:val="66"/>
        </w:numPr>
        <w:rPr>
          <w:ins w:id="263" w:author="Author"/>
          <w:lang w:eastAsia="zh-CN"/>
        </w:rPr>
      </w:pPr>
      <w:ins w:id="264" w:author="Author">
        <w:r>
          <w:rPr>
            <w:lang w:eastAsia="zh-CN"/>
          </w:rPr>
          <w:t>We understand there are issues faced by our customers, we want to quickly take action and review the cases and dispatch our right available engineers to solve the issues effectively. We have variety of products we need to have system that can dispatch the right engineers.</w:t>
        </w:r>
      </w:ins>
    </w:p>
    <w:p w14:paraId="5CD3158A" w14:textId="77777777" w:rsidR="00C8455B" w:rsidRDefault="00C8455B" w:rsidP="00C8455B">
      <w:pPr>
        <w:pStyle w:val="ListParagraph"/>
        <w:numPr>
          <w:ilvl w:val="0"/>
          <w:numId w:val="66"/>
        </w:numPr>
        <w:rPr>
          <w:ins w:id="265" w:author="Author"/>
          <w:lang w:eastAsia="zh-CN"/>
        </w:rPr>
      </w:pPr>
      <w:ins w:id="266" w:author="Author">
        <w:r>
          <w:rPr>
            <w:lang w:eastAsia="zh-CN"/>
          </w:rPr>
          <w:t xml:space="preserve">We want to have dashboard with insight that will monitor and assist our talented customer service team, so we will understand their workload and we can reduce their workload by implementing automated and robotic seamlessly customer experience for frequently asked queries and occurred incidents. </w:t>
        </w:r>
      </w:ins>
    </w:p>
    <w:p w14:paraId="28EE32DD" w14:textId="00D95809" w:rsidR="00C8455B" w:rsidRDefault="00C8455B" w:rsidP="00C8455B">
      <w:pPr>
        <w:pStyle w:val="ListParagraph"/>
        <w:rPr>
          <w:ins w:id="267" w:author="Author"/>
          <w:lang w:eastAsia="zh-CN"/>
        </w:rPr>
      </w:pPr>
      <w:ins w:id="268" w:author="Author">
        <w:r>
          <w:rPr>
            <w:lang w:eastAsia="zh-CN"/>
          </w:rPr>
          <w:t xml:space="preserve">Post sales services are very important to retain customers in this increasing competition, after every case is being closed, we want to improve our </w:t>
        </w:r>
        <w:del w:id="269" w:author="Author">
          <w:r w:rsidDel="00F918CB">
            <w:rPr>
              <w:lang w:eastAsia="zh-CN"/>
            </w:rPr>
            <w:delText>quality</w:delText>
          </w:r>
        </w:del>
        <w:r w:rsidR="00F918CB">
          <w:rPr>
            <w:lang w:eastAsia="zh-CN"/>
          </w:rPr>
          <w:t>quality,</w:t>
        </w:r>
        <w:r>
          <w:rPr>
            <w:lang w:eastAsia="zh-CN"/>
          </w:rPr>
          <w:t xml:space="preserve"> so we openly receive feedback from the customers to hear their voices about our services / products.</w:t>
        </w:r>
      </w:ins>
    </w:p>
    <w:p w14:paraId="5522190F" w14:textId="77777777" w:rsidR="00C8455B" w:rsidRDefault="00C8455B" w:rsidP="00396DDF">
      <w:pPr>
        <w:pStyle w:val="ListParagraph"/>
        <w:numPr>
          <w:ilvl w:val="0"/>
          <w:numId w:val="66"/>
        </w:numPr>
        <w:rPr>
          <w:ins w:id="270" w:author="Author"/>
          <w:lang w:eastAsia="zh-CN"/>
        </w:rPr>
      </w:pPr>
      <w:ins w:id="271" w:author="Author">
        <w:r>
          <w:rPr>
            <w:lang w:eastAsia="zh-CN"/>
          </w:rPr>
          <w:t>While we love to have system with standard features that can meet our requirements, we open to any configuration and customization that can improve our team productivity, we want to have product visualization when our sales creating new opportunities or generating quotes for our customers.</w:t>
        </w:r>
      </w:ins>
    </w:p>
    <w:p w14:paraId="182826F3" w14:textId="77777777" w:rsidR="00C8455B" w:rsidRDefault="00C8455B" w:rsidP="00C8455B">
      <w:pPr>
        <w:pStyle w:val="paragraph"/>
        <w:spacing w:before="0" w:beforeAutospacing="0" w:after="0" w:afterAutospacing="0"/>
        <w:textAlignment w:val="baseline"/>
        <w:rPr>
          <w:ins w:id="272" w:author="Author"/>
          <w:rStyle w:val="normaltextrun"/>
          <w:rFonts w:ascii="Segoe UI" w:hAnsi="Segoe UI" w:cs="Segoe UI"/>
          <w:color w:val="171717"/>
          <w:sz w:val="20"/>
          <w:szCs w:val="20"/>
          <w:shd w:val="clear" w:color="auto" w:fill="FFFFFF"/>
        </w:rPr>
      </w:pPr>
    </w:p>
    <w:p w14:paraId="576AEB3A" w14:textId="6849F128" w:rsidR="00C8455B" w:rsidRDefault="00C8455B" w:rsidP="00C8455B">
      <w:pPr>
        <w:pStyle w:val="paragraph"/>
        <w:spacing w:before="0" w:beforeAutospacing="0" w:after="0" w:afterAutospacing="0"/>
        <w:textAlignment w:val="baseline"/>
        <w:rPr>
          <w:ins w:id="273" w:author="Author"/>
          <w:rFonts w:ascii="&amp;quot" w:hAnsi="&amp;quot"/>
          <w:sz w:val="18"/>
          <w:szCs w:val="18"/>
        </w:rPr>
      </w:pPr>
      <w:ins w:id="274" w:author="Author">
        <w:r>
          <w:rPr>
            <w:rStyle w:val="normaltextrun"/>
            <w:rFonts w:ascii="Segoe UI" w:hAnsi="Segoe UI" w:cs="Segoe UI"/>
            <w:color w:val="171717"/>
            <w:sz w:val="20"/>
            <w:szCs w:val="20"/>
            <w:shd w:val="clear" w:color="auto" w:fill="FFFFFF"/>
          </w:rPr>
          <w:t>In today exercise, we need you to focus on requirement #</w:t>
        </w:r>
        <w:del w:id="275" w:author="Author">
          <w:r w:rsidDel="00871FA4">
            <w:rPr>
              <w:rStyle w:val="normaltextrun"/>
              <w:rFonts w:ascii="Segoe UI" w:hAnsi="Segoe UI" w:cs="Segoe UI"/>
              <w:color w:val="171717"/>
              <w:sz w:val="20"/>
              <w:szCs w:val="20"/>
              <w:shd w:val="clear" w:color="auto" w:fill="FFFFFF"/>
            </w:rPr>
            <w:delText>1</w:delText>
          </w:r>
        </w:del>
        <w:r w:rsidR="00871FA4">
          <w:rPr>
            <w:rStyle w:val="normaltextrun"/>
            <w:rFonts w:ascii="Segoe UI" w:hAnsi="Segoe UI" w:cs="Segoe UI"/>
            <w:color w:val="171717"/>
            <w:sz w:val="20"/>
            <w:szCs w:val="20"/>
            <w:shd w:val="clear" w:color="auto" w:fill="FFFFFF"/>
          </w:rPr>
          <w:t>3</w:t>
        </w:r>
        <w:r>
          <w:rPr>
            <w:rStyle w:val="normaltextrun"/>
            <w:rFonts w:ascii="Segoe UI" w:hAnsi="Segoe UI" w:cs="Segoe UI"/>
            <w:color w:val="171717"/>
            <w:sz w:val="20"/>
            <w:szCs w:val="20"/>
            <w:shd w:val="clear" w:color="auto" w:fill="FFFFFF"/>
          </w:rPr>
          <w:t xml:space="preserve">, this will need you to focus on </w:t>
        </w:r>
        <w:del w:id="276" w:author="Author">
          <w:r w:rsidDel="00871FA4">
            <w:rPr>
              <w:rStyle w:val="normaltextrun"/>
              <w:rFonts w:ascii="Segoe UI" w:hAnsi="Segoe UI" w:cs="Segoe UI"/>
              <w:color w:val="171717"/>
              <w:sz w:val="20"/>
              <w:szCs w:val="20"/>
              <w:shd w:val="clear" w:color="auto" w:fill="FFFFFF"/>
            </w:rPr>
            <w:delText>unifying customers data to give better insight to serve better your customers and generate more leads.</w:delText>
          </w:r>
        </w:del>
        <w:r w:rsidR="00871FA4">
          <w:rPr>
            <w:rStyle w:val="normaltextrun"/>
            <w:rFonts w:ascii="Segoe UI" w:hAnsi="Segoe UI" w:cs="Segoe UI"/>
            <w:color w:val="171717"/>
            <w:sz w:val="20"/>
            <w:szCs w:val="20"/>
            <w:shd w:val="clear" w:color="auto" w:fill="FFFFFF"/>
          </w:rPr>
          <w:t xml:space="preserve">getting right target of audience and segmentation, run marketing activities and orchestrate customer journey </w:t>
        </w:r>
        <w:r w:rsidR="000317E3">
          <w:rPr>
            <w:rStyle w:val="normaltextrun"/>
            <w:rFonts w:ascii="Segoe UI" w:hAnsi="Segoe UI" w:cs="Segoe UI"/>
            <w:color w:val="171717"/>
            <w:sz w:val="20"/>
            <w:szCs w:val="20"/>
            <w:shd w:val="clear" w:color="auto" w:fill="FFFFFF"/>
          </w:rPr>
          <w:t>against the targeted list.</w:t>
        </w:r>
      </w:ins>
    </w:p>
    <w:p w14:paraId="37D24497" w14:textId="77777777" w:rsidR="00C8455B" w:rsidRPr="00B17D03" w:rsidRDefault="00C8455B" w:rsidP="004A4C35">
      <w:pPr>
        <w:spacing w:after="378"/>
        <w:rPr>
          <w:rFonts w:asciiTheme="minorHAnsi" w:hAnsiTheme="minorHAnsi" w:cstheme="minorHAnsi"/>
          <w:szCs w:val="20"/>
          <w:lang w:val="en"/>
        </w:rPr>
      </w:pPr>
    </w:p>
    <w:p w14:paraId="0935A4A3" w14:textId="7F9DDB6D" w:rsidR="00FB55D2" w:rsidRPr="00006C3E" w:rsidRDefault="00FB55D2" w:rsidP="00FB55D2">
      <w:pPr>
        <w:pStyle w:val="Heading2"/>
      </w:pPr>
      <w:bookmarkStart w:id="277" w:name="_Toc84692730"/>
      <w:r w:rsidRPr="00006C3E">
        <w:t>Goals for this lab</w:t>
      </w:r>
      <w:bookmarkEnd w:id="179"/>
      <w:bookmarkEnd w:id="277"/>
    </w:p>
    <w:tbl>
      <w:tblPr>
        <w:tblStyle w:val="TableGrid"/>
        <w:tblW w:w="109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
        <w:gridCol w:w="6751"/>
        <w:gridCol w:w="639"/>
        <w:gridCol w:w="2578"/>
      </w:tblGrid>
      <w:tr w:rsidR="002216B1" w14:paraId="7D4524EF" w14:textId="77777777" w:rsidTr="007A1509">
        <w:trPr>
          <w:trHeight w:val="1755"/>
        </w:trPr>
        <w:tc>
          <w:tcPr>
            <w:tcW w:w="960" w:type="dxa"/>
            <w:tcBorders>
              <w:top w:val="double" w:sz="4" w:space="0" w:color="0078D7" w:themeColor="accent1"/>
              <w:left w:val="double" w:sz="4" w:space="0" w:color="0078D7" w:themeColor="accent1"/>
              <w:bottom w:val="double" w:sz="4" w:space="0" w:color="0078D7" w:themeColor="accent1"/>
            </w:tcBorders>
          </w:tcPr>
          <w:p w14:paraId="69F9AB19" w14:textId="77777777" w:rsidR="00FB55D2" w:rsidRDefault="00FB55D2" w:rsidP="001F12F4">
            <w:pPr>
              <w:rPr>
                <w:noProof/>
              </w:rPr>
            </w:pPr>
          </w:p>
          <w:p w14:paraId="2A25CC87" w14:textId="77777777" w:rsidR="00FB55D2" w:rsidRDefault="00FB55D2" w:rsidP="001F12F4">
            <w:pPr>
              <w:rPr>
                <w:noProof/>
              </w:rPr>
            </w:pPr>
          </w:p>
          <w:p w14:paraId="072426D8" w14:textId="77777777" w:rsidR="00FB55D2" w:rsidRDefault="00FB55D2" w:rsidP="001F12F4">
            <w:r w:rsidRPr="7F493B95">
              <w:rPr>
                <w:noProof/>
              </w:rPr>
              <w:t xml:space="preserve">        </w:t>
            </w:r>
            <w:r>
              <w:rPr>
                <w:noProof/>
              </w:rPr>
              <w:drawing>
                <wp:inline distT="0" distB="0" distL="0" distR="0" wp14:anchorId="60A6F221" wp14:editId="2B92D382">
                  <wp:extent cx="298800" cy="360000"/>
                  <wp:effectExtent l="0" t="0" r="6350" b="2540"/>
                  <wp:docPr id="945821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298800" cy="360000"/>
                          </a:xfrm>
                          <a:prstGeom prst="rect">
                            <a:avLst/>
                          </a:prstGeom>
                        </pic:spPr>
                      </pic:pic>
                    </a:graphicData>
                  </a:graphic>
                </wp:inline>
              </w:drawing>
            </w:r>
          </w:p>
        </w:tc>
        <w:tc>
          <w:tcPr>
            <w:tcW w:w="6751" w:type="dxa"/>
            <w:tcBorders>
              <w:top w:val="double" w:sz="4" w:space="0" w:color="0078D7" w:themeColor="accent1"/>
              <w:bottom w:val="double" w:sz="4" w:space="0" w:color="0078D7" w:themeColor="accent1"/>
              <w:right w:val="double" w:sz="4" w:space="0" w:color="0078D7" w:themeColor="accent1"/>
            </w:tcBorders>
          </w:tcPr>
          <w:p w14:paraId="10F2F11B" w14:textId="3D056CEE" w:rsidR="00FB55D2" w:rsidRDefault="00FB55D2" w:rsidP="001F12F4">
            <w:pPr>
              <w:spacing w:after="110" w:line="249" w:lineRule="auto"/>
            </w:pPr>
            <w:r>
              <w:t>After this l</w:t>
            </w:r>
            <w:r w:rsidR="00B64B1B">
              <w:t>ab</w:t>
            </w:r>
            <w:r>
              <w:t xml:space="preserve"> you will be able to:</w:t>
            </w:r>
          </w:p>
          <w:p w14:paraId="4C59CBB9" w14:textId="419F5E2E" w:rsidR="00175573" w:rsidRDefault="00175573" w:rsidP="008F1833">
            <w:pPr>
              <w:pStyle w:val="ListParagraph"/>
              <w:numPr>
                <w:ilvl w:val="0"/>
                <w:numId w:val="41"/>
              </w:numPr>
              <w:textAlignment w:val="center"/>
              <w:rPr>
                <w:ins w:id="278" w:author="Author"/>
                <w:rFonts w:eastAsia="Times New Roman" w:cs="Segoe UI"/>
              </w:rPr>
            </w:pPr>
            <w:ins w:id="279" w:author="Author">
              <w:del w:id="280" w:author="Author">
                <w:r w:rsidDel="003B542F">
                  <w:rPr>
                    <w:rFonts w:eastAsia="Times New Roman" w:cs="Segoe UI"/>
                  </w:rPr>
                  <w:delText xml:space="preserve">Understand the value proposition of Microsoft Dynamics 365 Sales and Microsoft </w:delText>
                </w:r>
                <w:r w:rsidR="00703B51" w:rsidDel="003B542F">
                  <w:rPr>
                    <w:rFonts w:eastAsia="Times New Roman" w:cs="Segoe UI"/>
                  </w:rPr>
                  <w:delText>Relationship Sales Solution (MRSs) for your customer</w:delText>
                </w:r>
              </w:del>
              <w:r w:rsidR="00E35B88">
                <w:rPr>
                  <w:rFonts w:eastAsia="Times New Roman" w:cs="Segoe UI"/>
                </w:rPr>
                <w:t>Accurately target the right audience and segmentation for Marketing Activities</w:t>
              </w:r>
              <w:del w:id="281" w:author="Author">
                <w:r w:rsidR="003B542F" w:rsidDel="00E35B88">
                  <w:rPr>
                    <w:rFonts w:eastAsia="Times New Roman" w:cs="Segoe UI"/>
                  </w:rPr>
                  <w:delText xml:space="preserve">Create marketing activity </w:delText>
                </w:r>
              </w:del>
            </w:ins>
          </w:p>
          <w:p w14:paraId="2B83719F" w14:textId="0BC21E17" w:rsidR="00B9180A" w:rsidRDefault="00B37348" w:rsidP="008F1833">
            <w:pPr>
              <w:pStyle w:val="ListParagraph"/>
              <w:numPr>
                <w:ilvl w:val="0"/>
                <w:numId w:val="41"/>
              </w:numPr>
              <w:textAlignment w:val="center"/>
              <w:rPr>
                <w:ins w:id="282" w:author="Author"/>
                <w:rFonts w:eastAsia="Times New Roman" w:cs="Segoe UI"/>
              </w:rPr>
            </w:pPr>
            <w:del w:id="283" w:author="Author">
              <w:r w:rsidDel="005E2008">
                <w:rPr>
                  <w:rFonts w:eastAsia="Times New Roman" w:cs="Segoe UI"/>
                </w:rPr>
                <w:delText xml:space="preserve">Create a new </w:delText>
              </w:r>
              <w:r w:rsidR="00DE16DA" w:rsidDel="005E2008">
                <w:rPr>
                  <w:rFonts w:eastAsia="Times New Roman" w:cs="Segoe UI"/>
                </w:rPr>
                <w:delText>virtual agent</w:delText>
              </w:r>
            </w:del>
            <w:ins w:id="284" w:author="Author">
              <w:del w:id="285" w:author="Author">
                <w:r w:rsidR="005E2008" w:rsidDel="007C35CD">
                  <w:rPr>
                    <w:rFonts w:eastAsia="Times New Roman" w:cs="Segoe UI"/>
                  </w:rPr>
                  <w:delText>Connect and explore Customer Insight</w:delText>
                </w:r>
                <w:r w:rsidR="007C35CD" w:rsidDel="00E35B88">
                  <w:rPr>
                    <w:rFonts w:eastAsia="Times New Roman" w:cs="Segoe UI"/>
                  </w:rPr>
                  <w:delText xml:space="preserve">Enable </w:delText>
                </w:r>
                <w:r w:rsidR="00703B51" w:rsidDel="00E35B88">
                  <w:rPr>
                    <w:rFonts w:eastAsia="Times New Roman" w:cs="Segoe UI"/>
                  </w:rPr>
                  <w:delText xml:space="preserve">and integrate </w:delText>
                </w:r>
                <w:r w:rsidR="007C35CD" w:rsidDel="00E35B88">
                  <w:rPr>
                    <w:rFonts w:eastAsia="Times New Roman" w:cs="Segoe UI"/>
                  </w:rPr>
                  <w:delText>LinkedIn Sales Navigator</w:delText>
                </w:r>
              </w:del>
              <w:r w:rsidR="00E35B88">
                <w:rPr>
                  <w:rFonts w:eastAsia="Times New Roman" w:cs="Segoe UI"/>
                </w:rPr>
                <w:t>Plan, orchestrate, and execute Customer Journey</w:t>
              </w:r>
              <w:r w:rsidR="006E60EB">
                <w:rPr>
                  <w:rFonts w:eastAsia="Times New Roman" w:cs="Segoe UI"/>
                </w:rPr>
                <w:t>, and automate it</w:t>
              </w:r>
            </w:ins>
          </w:p>
          <w:p w14:paraId="596AD8FE" w14:textId="42C7A2DC" w:rsidR="00E35B88" w:rsidRDefault="00E35B88" w:rsidP="008F1833">
            <w:pPr>
              <w:pStyle w:val="ListParagraph"/>
              <w:numPr>
                <w:ilvl w:val="0"/>
                <w:numId w:val="41"/>
              </w:numPr>
              <w:textAlignment w:val="center"/>
              <w:rPr>
                <w:ins w:id="286" w:author="Author"/>
                <w:rFonts w:eastAsia="Times New Roman" w:cs="Segoe UI"/>
              </w:rPr>
            </w:pPr>
            <w:ins w:id="287" w:author="Author">
              <w:r>
                <w:rPr>
                  <w:rFonts w:eastAsia="Times New Roman" w:cs="Segoe UI"/>
                </w:rPr>
                <w:t xml:space="preserve">Explore new feature of Real Time </w:t>
              </w:r>
              <w:r w:rsidR="0016260E">
                <w:rPr>
                  <w:rFonts w:eastAsia="Times New Roman" w:cs="Segoe UI"/>
                </w:rPr>
                <w:t>and AI powered Marketing</w:t>
              </w:r>
              <w:del w:id="288" w:author="Author">
                <w:r w:rsidR="0083555C" w:rsidDel="0016260E">
                  <w:rPr>
                    <w:rFonts w:eastAsia="Times New Roman" w:cs="Segoe UI"/>
                  </w:rPr>
                  <w:delText xml:space="preserve">Marketing and the </w:delText>
                </w:r>
              </w:del>
            </w:ins>
          </w:p>
          <w:p w14:paraId="2EECAC0D" w14:textId="2CDD6B3D" w:rsidR="00703B51" w:rsidDel="007A1509" w:rsidRDefault="0016260E" w:rsidP="008F1833">
            <w:pPr>
              <w:pStyle w:val="ListParagraph"/>
              <w:numPr>
                <w:ilvl w:val="0"/>
                <w:numId w:val="41"/>
              </w:numPr>
              <w:textAlignment w:val="center"/>
              <w:rPr>
                <w:ins w:id="289" w:author="Author"/>
                <w:del w:id="290" w:author="Author"/>
                <w:rFonts w:eastAsia="Times New Roman" w:cs="Segoe UI"/>
              </w:rPr>
            </w:pPr>
            <w:ins w:id="291" w:author="Author">
              <w:del w:id="292" w:author="Author">
                <w:r w:rsidDel="007A1509">
                  <w:rPr>
                    <w:rFonts w:eastAsia="Times New Roman" w:cs="Segoe UI"/>
                  </w:rPr>
                  <w:delText xml:space="preserve">There are other features such as Email AB Testing, Spam checker, </w:delText>
                </w:r>
                <w:r w:rsidR="00703B51" w:rsidDel="007A1509">
                  <w:rPr>
                    <w:rFonts w:eastAsia="Times New Roman" w:cs="Segoe UI"/>
                  </w:rPr>
                  <w:delText>Convert lead to real opportunity</w:delText>
                </w:r>
              </w:del>
            </w:ins>
          </w:p>
          <w:p w14:paraId="2112EB8B" w14:textId="10819F03" w:rsidR="005E2008" w:rsidDel="0016260E" w:rsidRDefault="005E2008" w:rsidP="008F1833">
            <w:pPr>
              <w:pStyle w:val="ListParagraph"/>
              <w:numPr>
                <w:ilvl w:val="0"/>
                <w:numId w:val="41"/>
              </w:numPr>
              <w:textAlignment w:val="center"/>
              <w:rPr>
                <w:ins w:id="293" w:author="Author"/>
                <w:del w:id="294" w:author="Author"/>
                <w:rFonts w:eastAsia="Times New Roman" w:cs="Segoe UI"/>
              </w:rPr>
            </w:pPr>
            <w:ins w:id="295" w:author="Author">
              <w:del w:id="296" w:author="Author">
                <w:r w:rsidDel="0016260E">
                  <w:rPr>
                    <w:rFonts w:eastAsia="Times New Roman" w:cs="Segoe UI"/>
                  </w:rPr>
                  <w:delText>Unify customer data from multiple data sources</w:delText>
                </w:r>
              </w:del>
            </w:ins>
          </w:p>
          <w:p w14:paraId="2E106AD0" w14:textId="3913A2DD" w:rsidR="00703B51" w:rsidRPr="00703B51" w:rsidDel="0016260E" w:rsidRDefault="00C8455B" w:rsidP="00703B51">
            <w:pPr>
              <w:pStyle w:val="ListParagraph"/>
              <w:numPr>
                <w:ilvl w:val="0"/>
                <w:numId w:val="41"/>
              </w:numPr>
              <w:textAlignment w:val="center"/>
              <w:rPr>
                <w:ins w:id="297" w:author="Author"/>
                <w:del w:id="298" w:author="Author"/>
                <w:rFonts w:eastAsia="Times New Roman" w:cs="Segoe UI"/>
                <w:rPrChange w:id="299" w:author="Author">
                  <w:rPr>
                    <w:ins w:id="300" w:author="Author"/>
                    <w:del w:id="301" w:author="Author"/>
                  </w:rPr>
                </w:rPrChange>
              </w:rPr>
            </w:pPr>
            <w:ins w:id="302" w:author="Author">
              <w:del w:id="303" w:author="Author">
                <w:r w:rsidDel="0016260E">
                  <w:rPr>
                    <w:rFonts w:eastAsia="Times New Roman" w:cs="Segoe UI"/>
                  </w:rPr>
                  <w:lastRenderedPageBreak/>
                  <w:delText>C</w:delText>
                </w:r>
                <w:r w:rsidDel="0016260E">
                  <w:rPr>
                    <w:rFonts w:eastAsia="Times New Roman"/>
                  </w:rPr>
                  <w:delText>reate measures and attributes to understand your customer and business better</w:delText>
                </w:r>
                <w:r w:rsidR="00703B51" w:rsidDel="0016260E">
                  <w:rPr>
                    <w:rFonts w:eastAsia="Times New Roman" w:cs="Segoe UI"/>
                  </w:rPr>
                  <w:delText>Maintain relationship to struck deal with corporate or B2B customers</w:delText>
                </w:r>
              </w:del>
            </w:ins>
          </w:p>
          <w:p w14:paraId="76B82B73" w14:textId="61E50F1A" w:rsidR="00C8455B" w:rsidDel="00C8455B" w:rsidRDefault="00C8455B" w:rsidP="008F1833">
            <w:pPr>
              <w:pStyle w:val="ListParagraph"/>
              <w:numPr>
                <w:ilvl w:val="0"/>
                <w:numId w:val="41"/>
              </w:numPr>
              <w:textAlignment w:val="center"/>
              <w:rPr>
                <w:del w:id="304" w:author="Author"/>
                <w:rFonts w:eastAsia="Times New Roman" w:cs="Segoe UI"/>
              </w:rPr>
            </w:pPr>
          </w:p>
          <w:p w14:paraId="6FFDE7E6" w14:textId="0A4D9000" w:rsidR="00FB55D2" w:rsidRPr="003878D7" w:rsidDel="00C8455B" w:rsidRDefault="00823289" w:rsidP="00FD06E6">
            <w:pPr>
              <w:pStyle w:val="ListParagraph"/>
              <w:numPr>
                <w:ilvl w:val="0"/>
                <w:numId w:val="41"/>
              </w:numPr>
              <w:textAlignment w:val="center"/>
              <w:rPr>
                <w:del w:id="305" w:author="Author"/>
                <w:rFonts w:ascii="Calibri" w:eastAsia="Times New Roman" w:hAnsi="Calibri" w:cs="Calibri"/>
              </w:rPr>
            </w:pPr>
            <w:del w:id="306" w:author="Author">
              <w:r w:rsidDel="00C8455B">
                <w:rPr>
                  <w:rFonts w:eastAsia="Times New Roman" w:cs="Segoe UI"/>
                </w:rPr>
                <w:delText xml:space="preserve">Modify </w:delText>
              </w:r>
              <w:r w:rsidR="003F0FAE" w:rsidDel="00C8455B">
                <w:rPr>
                  <w:rFonts w:eastAsia="Times New Roman" w:cs="Segoe UI"/>
                </w:rPr>
                <w:delText xml:space="preserve">the </w:delText>
              </w:r>
              <w:r w:rsidR="00BA2509" w:rsidDel="00C8455B">
                <w:rPr>
                  <w:rFonts w:eastAsia="Times New Roman" w:cs="Segoe UI"/>
                </w:rPr>
                <w:delText>topic template for your VA and t</w:delText>
              </w:r>
              <w:r w:rsidR="003522D1" w:rsidDel="00C8455B">
                <w:rPr>
                  <w:rFonts w:eastAsia="Times New Roman" w:cs="Segoe UI"/>
                </w:rPr>
                <w:delText>est</w:delText>
              </w:r>
              <w:r w:rsidR="003522D1" w:rsidRPr="003522D1" w:rsidDel="00C8455B">
                <w:rPr>
                  <w:rFonts w:eastAsia="Times New Roman" w:cs="Segoe UI"/>
                </w:rPr>
                <w:delText xml:space="preserve"> your bot as you build it</w:delText>
              </w:r>
            </w:del>
          </w:p>
          <w:p w14:paraId="2BCDF9E9" w14:textId="7C1D1EE1" w:rsidR="003878D7" w:rsidRPr="005C0757" w:rsidDel="00C8455B" w:rsidRDefault="00A938A1" w:rsidP="00FD06E6">
            <w:pPr>
              <w:pStyle w:val="ListParagraph"/>
              <w:numPr>
                <w:ilvl w:val="0"/>
                <w:numId w:val="41"/>
              </w:numPr>
              <w:textAlignment w:val="center"/>
              <w:rPr>
                <w:del w:id="307" w:author="Author"/>
                <w:rFonts w:ascii="Calibri" w:eastAsia="Times New Roman" w:hAnsi="Calibri" w:cs="Calibri"/>
              </w:rPr>
            </w:pPr>
            <w:del w:id="308" w:author="Author">
              <w:r w:rsidDel="00C8455B">
                <w:rPr>
                  <w:rFonts w:eastAsia="Times New Roman" w:cs="Calibri"/>
                </w:rPr>
                <w:delText>Deploy</w:delText>
              </w:r>
              <w:r w:rsidR="00C81B18" w:rsidDel="00C8455B">
                <w:rPr>
                  <w:rFonts w:eastAsia="Times New Roman" w:cs="Calibri"/>
                </w:rPr>
                <w:delText xml:space="preserve"> and test your bot on </w:delText>
              </w:r>
              <w:r w:rsidR="00DD2730" w:rsidDel="00C8455B">
                <w:rPr>
                  <w:rFonts w:eastAsia="Times New Roman" w:cs="Calibri"/>
                </w:rPr>
                <w:delText>the demo</w:delText>
              </w:r>
              <w:r w:rsidR="00C81B18" w:rsidDel="00C8455B">
                <w:rPr>
                  <w:rFonts w:eastAsia="Times New Roman" w:cs="Calibri"/>
                </w:rPr>
                <w:delText xml:space="preserve"> website</w:delText>
              </w:r>
            </w:del>
          </w:p>
          <w:p w14:paraId="10FDE9A7" w14:textId="0716F18F" w:rsidR="005C0757" w:rsidRPr="00396DDF" w:rsidRDefault="005C0757" w:rsidP="00C8455B">
            <w:pPr>
              <w:textAlignment w:val="center"/>
              <w:rPr>
                <w:rFonts w:ascii="Calibri" w:eastAsia="Times New Roman" w:hAnsi="Calibri" w:cs="Calibri"/>
                <w:rPrChange w:id="309" w:author="Author">
                  <w:rPr/>
                </w:rPrChange>
              </w:rPr>
            </w:pPr>
          </w:p>
        </w:tc>
        <w:tc>
          <w:tcPr>
            <w:tcW w:w="639" w:type="dxa"/>
            <w:tcBorders>
              <w:top w:val="double" w:sz="4" w:space="0" w:color="0078D7" w:themeColor="accent1"/>
              <w:left w:val="double" w:sz="4" w:space="0" w:color="0078D7" w:themeColor="accent1"/>
              <w:bottom w:val="double" w:sz="4" w:space="0" w:color="0078D7" w:themeColor="accent1"/>
            </w:tcBorders>
          </w:tcPr>
          <w:p w14:paraId="77F95B65" w14:textId="77777777" w:rsidR="00FB55D2" w:rsidRDefault="00FB55D2" w:rsidP="001F12F4"/>
          <w:p w14:paraId="34342695" w14:textId="77777777" w:rsidR="00FB55D2" w:rsidRDefault="00FB55D2" w:rsidP="001F12F4">
            <w:r w:rsidRPr="004B5BCF">
              <w:rPr>
                <w:noProof/>
              </w:rPr>
              <w:drawing>
                <wp:inline distT="0" distB="0" distL="0" distR="0" wp14:anchorId="478BCBCA" wp14:editId="5915E26B">
                  <wp:extent cx="269090" cy="540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 icon black.pn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6909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2578" w:type="dxa"/>
            <w:tcBorders>
              <w:top w:val="double" w:sz="4" w:space="0" w:color="0078D7" w:themeColor="accent1"/>
              <w:bottom w:val="double" w:sz="4" w:space="0" w:color="0078D7" w:themeColor="accent1"/>
              <w:right w:val="double" w:sz="4" w:space="0" w:color="0078D7" w:themeColor="accent1"/>
            </w:tcBorders>
          </w:tcPr>
          <w:p w14:paraId="4FB8E364" w14:textId="77777777" w:rsidR="00FB55D2" w:rsidRDefault="00FB55D2" w:rsidP="001F12F4"/>
          <w:p w14:paraId="02F85530" w14:textId="77777777" w:rsidR="00FB55D2" w:rsidRDefault="00FB55D2" w:rsidP="001F12F4"/>
          <w:p w14:paraId="0BE8CE75" w14:textId="2B7DAC6C" w:rsidR="00FB55D2" w:rsidRDefault="00FB55D2" w:rsidP="001F12F4">
            <w:pPr>
              <w:ind w:left="360"/>
            </w:pPr>
            <w:r w:rsidRPr="004B5BCF">
              <w:t xml:space="preserve">The time </w:t>
            </w:r>
            <w:r>
              <w:t xml:space="preserve">to complete this lab is </w:t>
            </w:r>
            <w:r w:rsidRPr="002F7A60">
              <w:rPr>
                <w:color w:val="FF0000"/>
              </w:rPr>
              <w:t>[</w:t>
            </w:r>
            <w:del w:id="310" w:author="Author">
              <w:r w:rsidR="00660ADB" w:rsidDel="00C8455B">
                <w:rPr>
                  <w:color w:val="FF0000"/>
                </w:rPr>
                <w:delText>3</w:delText>
              </w:r>
              <w:r w:rsidDel="00C8455B">
                <w:rPr>
                  <w:color w:val="FF0000"/>
                </w:rPr>
                <w:delText>0</w:delText>
              </w:r>
            </w:del>
            <w:ins w:id="311" w:author="Author">
              <w:del w:id="312" w:author="Author">
                <w:r w:rsidR="00C8455B" w:rsidDel="00F3484F">
                  <w:rPr>
                    <w:color w:val="FF0000"/>
                  </w:rPr>
                  <w:delText>90</w:delText>
                </w:r>
              </w:del>
              <w:r w:rsidR="00F3484F">
                <w:rPr>
                  <w:color w:val="FF0000"/>
                </w:rPr>
                <w:t>120</w:t>
              </w:r>
            </w:ins>
            <w:r w:rsidRPr="002F7A60">
              <w:rPr>
                <w:color w:val="FF0000"/>
              </w:rPr>
              <w:t xml:space="preserve">] </w:t>
            </w:r>
            <w:r>
              <w:t>minutes.</w:t>
            </w:r>
          </w:p>
        </w:tc>
      </w:tr>
    </w:tbl>
    <w:p w14:paraId="4F452654" w14:textId="77777777" w:rsidR="007A1509" w:rsidRDefault="007A1509" w:rsidP="008D1CA2">
      <w:pPr>
        <w:rPr>
          <w:ins w:id="313" w:author="Author"/>
        </w:rPr>
      </w:pPr>
    </w:p>
    <w:p w14:paraId="723F809B" w14:textId="16D0741D" w:rsidR="00FB55D2" w:rsidRPr="001278FC" w:rsidRDefault="007A1509" w:rsidP="008D1CA2">
      <w:ins w:id="314" w:author="Author">
        <w:r w:rsidRPr="007A1509">
          <w:t>There are other features such as Email AB Testing, Spam checker, Event, Team Webinars, and Portal</w:t>
        </w:r>
        <w:r>
          <w:t>, and many more</w:t>
        </w:r>
        <w:r w:rsidRPr="007A1509">
          <w:t xml:space="preserve"> that you may want to explore outside this class</w:t>
        </w:r>
      </w:ins>
    </w:p>
    <w:p w14:paraId="1A42794F" w14:textId="4A20B22C" w:rsidR="00914714" w:rsidDel="00C8455B" w:rsidRDefault="00B74E6D" w:rsidP="007F2C0D">
      <w:pPr>
        <w:pStyle w:val="Heading2"/>
        <w:spacing w:line="240" w:lineRule="auto"/>
        <w:rPr>
          <w:ins w:id="315" w:author="Author"/>
          <w:del w:id="316" w:author="Author"/>
          <w:lang w:eastAsia="zh-CN"/>
        </w:rPr>
      </w:pPr>
      <w:del w:id="317" w:author="Author">
        <w:r w:rsidRPr="007F2C0D" w:rsidDel="00C8455B">
          <w:rPr>
            <w:lang w:eastAsia="zh-CN"/>
          </w:rPr>
          <w:delText>Scenario</w:delText>
        </w:r>
        <w:r w:rsidR="00554F33" w:rsidRPr="007F2C0D" w:rsidDel="00C8455B">
          <w:rPr>
            <w:lang w:eastAsia="zh-CN"/>
          </w:rPr>
          <w:delText xml:space="preserve">: </w:delText>
        </w:r>
        <w:r w:rsidR="00524EDB" w:rsidRPr="00524EDB" w:rsidDel="00C8455B">
          <w:rPr>
            <w:lang w:eastAsia="zh-CN"/>
          </w:rPr>
          <w:delText xml:space="preserve">Contoso </w:delText>
        </w:r>
      </w:del>
      <w:ins w:id="318" w:author="Author">
        <w:del w:id="319" w:author="Author">
          <w:r w:rsidR="00A9392F" w:rsidRPr="00524EDB" w:rsidDel="00C8455B">
            <w:rPr>
              <w:lang w:eastAsia="zh-CN"/>
            </w:rPr>
            <w:delText>Conto</w:delText>
          </w:r>
          <w:r w:rsidR="00A9392F" w:rsidDel="00C8455B">
            <w:rPr>
              <w:lang w:eastAsia="zh-CN"/>
            </w:rPr>
            <w:delText xml:space="preserve">tech Worldwide Enterprise </w:delText>
          </w:r>
        </w:del>
      </w:ins>
      <w:del w:id="320" w:author="Author">
        <w:r w:rsidR="00524EDB" w:rsidRPr="00524EDB" w:rsidDel="00C8455B">
          <w:rPr>
            <w:lang w:eastAsia="zh-CN"/>
          </w:rPr>
          <w:delText>Retail Company</w:delText>
        </w:r>
        <w:r w:rsidR="00524EDB" w:rsidDel="00C8455B">
          <w:rPr>
            <w:lang w:eastAsia="zh-CN"/>
          </w:rPr>
          <w:delText xml:space="preserve"> customer support</w:delText>
        </w:r>
        <w:r w:rsidR="00524EDB" w:rsidRPr="00524EDB" w:rsidDel="00C8455B">
          <w:rPr>
            <w:lang w:eastAsia="zh-CN"/>
          </w:rPr>
          <w:delText xml:space="preserve"> </w:delText>
        </w:r>
      </w:del>
    </w:p>
    <w:p w14:paraId="14A4D39C" w14:textId="784D7ABB" w:rsidR="00C8455B" w:rsidRPr="00555CE2" w:rsidDel="00C8455B" w:rsidRDefault="00A9392F">
      <w:pPr>
        <w:pStyle w:val="ListParagraph"/>
        <w:rPr>
          <w:del w:id="321" w:author="Author"/>
          <w:rPrChange w:id="322" w:author="Author">
            <w:rPr>
              <w:del w:id="323" w:author="Author"/>
              <w:rStyle w:val="normaltextrun"/>
              <w:rFonts w:ascii="Segoe UI" w:eastAsia="SimSun" w:hAnsi="Segoe UI" w:cstheme="minorBidi"/>
              <w:color w:val="auto"/>
              <w:sz w:val="20"/>
              <w:szCs w:val="22"/>
              <w:lang w:eastAsia="zh-CN"/>
            </w:rPr>
          </w:rPrChange>
        </w:rPr>
        <w:pPrChange w:id="324" w:author="Aileen Gusni" w:date="2021-09-27T13:33:00Z">
          <w:pPr>
            <w:pStyle w:val="Heading2"/>
            <w:spacing w:line="240" w:lineRule="auto"/>
          </w:pPr>
        </w:pPrChange>
      </w:pPr>
      <w:ins w:id="325" w:author="Author">
        <w:del w:id="326" w:author="Author">
          <w:r w:rsidDel="00C8455B">
            <w:rPr>
              <w:lang w:eastAsia="zh-CN"/>
            </w:rPr>
            <w:delText xml:space="preserve">Welcome to the Contotech! We specialize in all the IT enthusiasts’ </w:delText>
          </w:r>
          <w:r w:rsidDel="00091D85">
            <w:rPr>
              <w:lang w:eastAsia="zh-CN"/>
            </w:rPr>
            <w:delText>needs</w:delText>
          </w:r>
        </w:del>
      </w:ins>
    </w:p>
    <w:p w14:paraId="1478D644" w14:textId="53D77CAA" w:rsidR="00B74E6D" w:rsidRPr="00D8509B" w:rsidDel="00C8455B" w:rsidRDefault="004370B8" w:rsidP="00554F33">
      <w:pPr>
        <w:pStyle w:val="paragraph"/>
        <w:spacing w:before="0" w:beforeAutospacing="0" w:after="0" w:afterAutospacing="0"/>
        <w:textAlignment w:val="baseline"/>
        <w:rPr>
          <w:del w:id="327" w:author="Author"/>
          <w:rStyle w:val="normaltextrun"/>
          <w:rFonts w:ascii="Segoe UI" w:hAnsi="Segoe UI" w:cs="Segoe UI"/>
          <w:color w:val="171717"/>
          <w:sz w:val="20"/>
          <w:szCs w:val="20"/>
          <w:shd w:val="clear" w:color="auto" w:fill="FFFFFF"/>
        </w:rPr>
      </w:pPr>
      <w:del w:id="328" w:author="Author">
        <w:r w:rsidRPr="00D8509B" w:rsidDel="00C8455B">
          <w:rPr>
            <w:rStyle w:val="normaltextrun"/>
            <w:rFonts w:ascii="Segoe UI" w:hAnsi="Segoe UI" w:cs="Segoe UI"/>
            <w:color w:val="171717"/>
            <w:sz w:val="20"/>
            <w:szCs w:val="20"/>
            <w:shd w:val="clear" w:color="auto" w:fill="FFFFFF"/>
          </w:rPr>
          <w:delText xml:space="preserve">Welcome to the Contoso </w:delText>
        </w:r>
        <w:r w:rsidR="00AA4ADD" w:rsidRPr="00D8509B" w:rsidDel="00C8455B">
          <w:rPr>
            <w:rStyle w:val="normaltextrun"/>
            <w:rFonts w:ascii="Segoe UI" w:hAnsi="Segoe UI" w:cs="Segoe UI"/>
            <w:color w:val="171717"/>
            <w:sz w:val="20"/>
            <w:szCs w:val="20"/>
            <w:shd w:val="clear" w:color="auto" w:fill="FFFFFF"/>
          </w:rPr>
          <w:delText>Retail</w:delText>
        </w:r>
        <w:r w:rsidR="00122246" w:rsidRPr="00D8509B" w:rsidDel="00C8455B">
          <w:rPr>
            <w:rStyle w:val="normaltextrun"/>
            <w:rFonts w:ascii="Segoe UI" w:hAnsi="Segoe UI" w:cs="Segoe UI"/>
            <w:color w:val="171717"/>
            <w:sz w:val="20"/>
            <w:szCs w:val="20"/>
            <w:shd w:val="clear" w:color="auto" w:fill="FFFFFF"/>
          </w:rPr>
          <w:delText xml:space="preserve"> Company! We specialize</w:delText>
        </w:r>
        <w:r w:rsidR="00F80BE0" w:rsidRPr="00D8509B" w:rsidDel="00C8455B">
          <w:rPr>
            <w:rStyle w:val="normaltextrun"/>
            <w:rFonts w:ascii="Segoe UI" w:hAnsi="Segoe UI" w:cs="Segoe UI"/>
            <w:color w:val="171717"/>
            <w:sz w:val="20"/>
            <w:szCs w:val="20"/>
            <w:shd w:val="clear" w:color="auto" w:fill="FFFFFF"/>
          </w:rPr>
          <w:delText xml:space="preserve"> in all the world’s retail needs</w:delText>
        </w:r>
        <w:r w:rsidR="006A6A99" w:rsidRPr="00D8509B" w:rsidDel="00C8455B">
          <w:rPr>
            <w:rStyle w:val="normaltextrun"/>
            <w:rFonts w:ascii="Segoe UI" w:hAnsi="Segoe UI" w:cs="Segoe UI"/>
            <w:color w:val="171717"/>
            <w:sz w:val="20"/>
            <w:szCs w:val="20"/>
            <w:shd w:val="clear" w:color="auto" w:fill="FFFFFF"/>
          </w:rPr>
          <w:delText xml:space="preserve">, and with you as our newest </w:delText>
        </w:r>
        <w:r w:rsidR="00390109" w:rsidRPr="00D8509B" w:rsidDel="00C8455B">
          <w:rPr>
            <w:rStyle w:val="normaltextrun"/>
            <w:rFonts w:ascii="Segoe UI" w:hAnsi="Segoe UI" w:cs="Segoe UI"/>
            <w:color w:val="171717"/>
            <w:sz w:val="20"/>
            <w:szCs w:val="20"/>
            <w:shd w:val="clear" w:color="auto" w:fill="FFFFFF"/>
          </w:rPr>
          <w:delText xml:space="preserve">Customer Support </w:delText>
        </w:r>
        <w:r w:rsidR="00C11A00" w:rsidDel="00C8455B">
          <w:rPr>
            <w:rStyle w:val="normaltextrun"/>
            <w:rFonts w:ascii="Segoe UI" w:hAnsi="Segoe UI" w:cs="Segoe UI"/>
            <w:color w:val="171717"/>
            <w:sz w:val="20"/>
            <w:szCs w:val="20"/>
            <w:shd w:val="clear" w:color="auto" w:fill="FFFFFF"/>
          </w:rPr>
          <w:delText>t</w:delText>
        </w:r>
        <w:r w:rsidR="00C11A00" w:rsidRPr="00D8509B" w:rsidDel="00C8455B">
          <w:rPr>
            <w:rStyle w:val="normaltextrun"/>
            <w:rFonts w:ascii="Segoe UI" w:hAnsi="Segoe UI" w:cs="Segoe UI"/>
            <w:color w:val="171717"/>
            <w:sz w:val="20"/>
            <w:szCs w:val="20"/>
            <w:shd w:val="clear" w:color="auto" w:fill="FFFFFF"/>
          </w:rPr>
          <w:delText xml:space="preserve">eam </w:delText>
        </w:r>
        <w:r w:rsidR="006A6A99" w:rsidRPr="00D8509B" w:rsidDel="00C8455B">
          <w:rPr>
            <w:rStyle w:val="normaltextrun"/>
            <w:rFonts w:ascii="Segoe UI" w:hAnsi="Segoe UI" w:cs="Segoe UI"/>
            <w:color w:val="171717"/>
            <w:sz w:val="20"/>
            <w:szCs w:val="20"/>
            <w:shd w:val="clear" w:color="auto" w:fill="FFFFFF"/>
          </w:rPr>
          <w:delText>member</w:delText>
        </w:r>
        <w:r w:rsidR="009D1C07" w:rsidRPr="00D8509B" w:rsidDel="00C8455B">
          <w:rPr>
            <w:rStyle w:val="normaltextrun"/>
            <w:rFonts w:ascii="Segoe UI" w:hAnsi="Segoe UI" w:cs="Segoe UI"/>
            <w:color w:val="171717"/>
            <w:sz w:val="20"/>
            <w:szCs w:val="20"/>
            <w:shd w:val="clear" w:color="auto" w:fill="FFFFFF"/>
          </w:rPr>
          <w:delText xml:space="preserve">, we have no doubt that </w:delText>
        </w:r>
        <w:r w:rsidR="00FD5C54" w:rsidRPr="00D8509B" w:rsidDel="00C8455B">
          <w:rPr>
            <w:rStyle w:val="normaltextrun"/>
            <w:rFonts w:ascii="Segoe UI" w:hAnsi="Segoe UI" w:cs="Segoe UI"/>
            <w:color w:val="171717"/>
            <w:sz w:val="20"/>
            <w:szCs w:val="20"/>
            <w:shd w:val="clear" w:color="auto" w:fill="FFFFFF"/>
          </w:rPr>
          <w:delText xml:space="preserve">together </w:delText>
        </w:r>
        <w:r w:rsidR="00190617" w:rsidRPr="00D8509B" w:rsidDel="00C8455B">
          <w:rPr>
            <w:rStyle w:val="normaltextrun"/>
            <w:rFonts w:ascii="Segoe UI" w:hAnsi="Segoe UI" w:cs="Segoe UI"/>
            <w:color w:val="171717"/>
            <w:sz w:val="20"/>
            <w:szCs w:val="20"/>
            <w:shd w:val="clear" w:color="auto" w:fill="FFFFFF"/>
          </w:rPr>
          <w:delText xml:space="preserve">we will reach </w:delText>
        </w:r>
        <w:r w:rsidR="006D1A67" w:rsidRPr="00D8509B" w:rsidDel="00C8455B">
          <w:rPr>
            <w:rStyle w:val="normaltextrun"/>
            <w:rFonts w:ascii="Segoe UI" w:hAnsi="Segoe UI" w:cs="Segoe UI"/>
            <w:color w:val="171717"/>
            <w:sz w:val="20"/>
            <w:szCs w:val="20"/>
            <w:shd w:val="clear" w:color="auto" w:fill="FFFFFF"/>
          </w:rPr>
          <w:delText xml:space="preserve">higher levels of </w:delText>
        </w:r>
        <w:r w:rsidR="007F1516" w:rsidRPr="00D8509B" w:rsidDel="00C8455B">
          <w:rPr>
            <w:rStyle w:val="normaltextrun"/>
            <w:rFonts w:ascii="Segoe UI" w:hAnsi="Segoe UI" w:cs="Segoe UI"/>
            <w:color w:val="171717"/>
            <w:sz w:val="20"/>
            <w:szCs w:val="20"/>
            <w:shd w:val="clear" w:color="auto" w:fill="FFFFFF"/>
          </w:rPr>
          <w:delText>success and innovation!</w:delText>
        </w:r>
      </w:del>
    </w:p>
    <w:p w14:paraId="060DC5DC" w14:textId="244E682D" w:rsidR="00943AE6" w:rsidRPr="00D8509B" w:rsidDel="00C8455B" w:rsidRDefault="00943AE6" w:rsidP="00554F33">
      <w:pPr>
        <w:pStyle w:val="paragraph"/>
        <w:spacing w:before="0" w:beforeAutospacing="0" w:after="0" w:afterAutospacing="0"/>
        <w:textAlignment w:val="baseline"/>
        <w:rPr>
          <w:del w:id="329" w:author="Author"/>
          <w:rStyle w:val="normaltextrun"/>
          <w:rFonts w:ascii="Segoe UI" w:hAnsi="Segoe UI" w:cs="Segoe UI"/>
          <w:color w:val="171717"/>
          <w:sz w:val="20"/>
          <w:szCs w:val="20"/>
          <w:shd w:val="clear" w:color="auto" w:fill="FFFFFF"/>
        </w:rPr>
      </w:pPr>
    </w:p>
    <w:p w14:paraId="7AD465A8" w14:textId="642ADE29" w:rsidR="00FC645B" w:rsidRPr="00D8509B" w:rsidDel="00C8455B" w:rsidRDefault="007013A3" w:rsidP="00554F33">
      <w:pPr>
        <w:pStyle w:val="paragraph"/>
        <w:spacing w:before="0" w:beforeAutospacing="0" w:after="0" w:afterAutospacing="0"/>
        <w:textAlignment w:val="baseline"/>
        <w:rPr>
          <w:del w:id="330" w:author="Author"/>
          <w:rStyle w:val="normaltextrun"/>
          <w:rFonts w:ascii="Segoe UI" w:hAnsi="Segoe UI" w:cs="Segoe UI"/>
          <w:color w:val="171717"/>
          <w:sz w:val="20"/>
          <w:szCs w:val="20"/>
          <w:shd w:val="clear" w:color="auto" w:fill="FFFFFF"/>
        </w:rPr>
      </w:pPr>
      <w:del w:id="331" w:author="Author">
        <w:r w:rsidRPr="00D8509B" w:rsidDel="00C8455B">
          <w:rPr>
            <w:rStyle w:val="normaltextrun"/>
            <w:rFonts w:ascii="Segoe UI" w:hAnsi="Segoe UI" w:cs="Segoe UI"/>
            <w:color w:val="171717"/>
            <w:sz w:val="20"/>
            <w:szCs w:val="20"/>
            <w:shd w:val="clear" w:color="auto" w:fill="FFFFFF"/>
          </w:rPr>
          <w:delText xml:space="preserve">Consumer sentiment is at an </w:delText>
        </w:r>
        <w:r w:rsidR="005B19B8" w:rsidRPr="00D8509B" w:rsidDel="00C8455B">
          <w:rPr>
            <w:rStyle w:val="normaltextrun"/>
            <w:rFonts w:ascii="Segoe UI" w:hAnsi="Segoe UI" w:cs="Segoe UI"/>
            <w:color w:val="171717"/>
            <w:sz w:val="20"/>
            <w:szCs w:val="20"/>
            <w:shd w:val="clear" w:color="auto" w:fill="FFFFFF"/>
          </w:rPr>
          <w:delText>all-time</w:delText>
        </w:r>
        <w:r w:rsidRPr="00D8509B" w:rsidDel="00C8455B">
          <w:rPr>
            <w:rStyle w:val="normaltextrun"/>
            <w:rFonts w:ascii="Segoe UI" w:hAnsi="Segoe UI" w:cs="Segoe UI"/>
            <w:color w:val="171717"/>
            <w:sz w:val="20"/>
            <w:szCs w:val="20"/>
            <w:shd w:val="clear" w:color="auto" w:fill="FFFFFF"/>
          </w:rPr>
          <w:delText xml:space="preserve"> high</w:delText>
        </w:r>
        <w:r w:rsidR="00002B0E" w:rsidRPr="00D8509B" w:rsidDel="00C8455B">
          <w:rPr>
            <w:rStyle w:val="normaltextrun"/>
            <w:rFonts w:ascii="Segoe UI" w:hAnsi="Segoe UI" w:cs="Segoe UI"/>
            <w:color w:val="171717"/>
            <w:sz w:val="20"/>
            <w:szCs w:val="20"/>
            <w:shd w:val="clear" w:color="auto" w:fill="FFFFFF"/>
          </w:rPr>
          <w:delText>, but with increasing competition</w:delText>
        </w:r>
        <w:r w:rsidR="004E51D5" w:rsidRPr="00D8509B" w:rsidDel="00C8455B">
          <w:rPr>
            <w:rStyle w:val="normaltextrun"/>
            <w:rFonts w:ascii="Segoe UI" w:hAnsi="Segoe UI" w:cs="Segoe UI"/>
            <w:color w:val="171717"/>
            <w:sz w:val="20"/>
            <w:szCs w:val="20"/>
            <w:shd w:val="clear" w:color="auto" w:fill="FFFFFF"/>
          </w:rPr>
          <w:delText xml:space="preserve">, it is more important than ever to </w:delText>
        </w:r>
        <w:r w:rsidR="00DB6F00" w:rsidRPr="00D8509B" w:rsidDel="00C8455B">
          <w:rPr>
            <w:rStyle w:val="normaltextrun"/>
            <w:rFonts w:ascii="Segoe UI" w:hAnsi="Segoe UI" w:cs="Segoe UI"/>
            <w:color w:val="171717"/>
            <w:sz w:val="20"/>
            <w:szCs w:val="20"/>
            <w:shd w:val="clear" w:color="auto" w:fill="FFFFFF"/>
          </w:rPr>
          <w:delText xml:space="preserve">minimize costs and focus on </w:delText>
        </w:r>
        <w:r w:rsidR="00874405" w:rsidRPr="00D8509B" w:rsidDel="00C8455B">
          <w:rPr>
            <w:rStyle w:val="normaltextrun"/>
            <w:rFonts w:ascii="Segoe UI" w:hAnsi="Segoe UI" w:cs="Segoe UI"/>
            <w:color w:val="171717"/>
            <w:sz w:val="20"/>
            <w:szCs w:val="20"/>
            <w:shd w:val="clear" w:color="auto" w:fill="FFFFFF"/>
          </w:rPr>
          <w:delText>customer</w:delText>
        </w:r>
        <w:r w:rsidR="0057598F" w:rsidRPr="00D8509B" w:rsidDel="00C8455B">
          <w:rPr>
            <w:rStyle w:val="normaltextrun"/>
            <w:rFonts w:ascii="Segoe UI" w:hAnsi="Segoe UI" w:cs="Segoe UI"/>
            <w:color w:val="171717"/>
            <w:sz w:val="20"/>
            <w:szCs w:val="20"/>
            <w:shd w:val="clear" w:color="auto" w:fill="FFFFFF"/>
          </w:rPr>
          <w:delText xml:space="preserve"> satisfaction</w:delText>
        </w:r>
        <w:r w:rsidR="00947479" w:rsidRPr="00D8509B" w:rsidDel="00C8455B">
          <w:rPr>
            <w:rStyle w:val="normaltextrun"/>
            <w:rFonts w:ascii="Segoe UI" w:hAnsi="Segoe UI" w:cs="Segoe UI"/>
            <w:color w:val="171717"/>
            <w:sz w:val="20"/>
            <w:szCs w:val="20"/>
            <w:shd w:val="clear" w:color="auto" w:fill="FFFFFF"/>
          </w:rPr>
          <w:delText xml:space="preserve"> so that we can </w:delText>
        </w:r>
        <w:r w:rsidR="00E417B6" w:rsidRPr="00D8509B" w:rsidDel="00C8455B">
          <w:rPr>
            <w:rStyle w:val="normaltextrun"/>
            <w:rFonts w:ascii="Segoe UI" w:hAnsi="Segoe UI" w:cs="Segoe UI"/>
            <w:color w:val="171717"/>
            <w:sz w:val="20"/>
            <w:szCs w:val="20"/>
            <w:shd w:val="clear" w:color="auto" w:fill="FFFFFF"/>
          </w:rPr>
          <w:delText>maintain</w:delText>
        </w:r>
        <w:r w:rsidR="00E9420E" w:rsidRPr="00D8509B" w:rsidDel="00C8455B">
          <w:rPr>
            <w:rStyle w:val="normaltextrun"/>
            <w:rFonts w:ascii="Segoe UI" w:hAnsi="Segoe UI" w:cs="Segoe UI"/>
            <w:color w:val="171717"/>
            <w:sz w:val="20"/>
            <w:szCs w:val="20"/>
            <w:shd w:val="clear" w:color="auto" w:fill="FFFFFF"/>
          </w:rPr>
          <w:delText xml:space="preserve"> our </w:delText>
        </w:r>
        <w:r w:rsidR="003D597E" w:rsidRPr="00D8509B" w:rsidDel="00C8455B">
          <w:rPr>
            <w:rStyle w:val="normaltextrun"/>
            <w:rFonts w:ascii="Segoe UI" w:hAnsi="Segoe UI" w:cs="Segoe UI"/>
            <w:color w:val="171717"/>
            <w:sz w:val="20"/>
            <w:szCs w:val="20"/>
            <w:shd w:val="clear" w:color="auto" w:fill="FFFFFF"/>
          </w:rPr>
          <w:delText xml:space="preserve">competitive edge in having a robust </w:delText>
        </w:r>
        <w:r w:rsidR="00E9420E" w:rsidRPr="00D8509B" w:rsidDel="00C8455B">
          <w:rPr>
            <w:rStyle w:val="normaltextrun"/>
            <w:rFonts w:ascii="Segoe UI" w:hAnsi="Segoe UI" w:cs="Segoe UI"/>
            <w:color w:val="171717"/>
            <w:sz w:val="20"/>
            <w:szCs w:val="20"/>
            <w:shd w:val="clear" w:color="auto" w:fill="FFFFFF"/>
          </w:rPr>
          <w:delText>customer base</w:delText>
        </w:r>
        <w:r w:rsidR="008E12D8" w:rsidRPr="00D8509B" w:rsidDel="00C8455B">
          <w:rPr>
            <w:rStyle w:val="normaltextrun"/>
            <w:rFonts w:ascii="Segoe UI" w:hAnsi="Segoe UI" w:cs="Segoe UI"/>
            <w:color w:val="171717"/>
            <w:sz w:val="20"/>
            <w:szCs w:val="20"/>
            <w:shd w:val="clear" w:color="auto" w:fill="FFFFFF"/>
          </w:rPr>
          <w:delText>,</w:delText>
        </w:r>
        <w:r w:rsidR="00E9420E" w:rsidRPr="00D8509B" w:rsidDel="00C8455B">
          <w:rPr>
            <w:rStyle w:val="normaltextrun"/>
            <w:rFonts w:ascii="Segoe UI" w:hAnsi="Segoe UI" w:cs="Segoe UI"/>
            <w:color w:val="171717"/>
            <w:sz w:val="20"/>
            <w:szCs w:val="20"/>
            <w:shd w:val="clear" w:color="auto" w:fill="FFFFFF"/>
          </w:rPr>
          <w:delText xml:space="preserve"> while continuing to invest</w:delText>
        </w:r>
        <w:r w:rsidR="002679D7" w:rsidRPr="00D8509B" w:rsidDel="00C8455B">
          <w:rPr>
            <w:rStyle w:val="normaltextrun"/>
            <w:rFonts w:ascii="Segoe UI" w:hAnsi="Segoe UI" w:cs="Segoe UI"/>
            <w:color w:val="171717"/>
            <w:sz w:val="20"/>
            <w:szCs w:val="20"/>
            <w:shd w:val="clear" w:color="auto" w:fill="FFFFFF"/>
          </w:rPr>
          <w:delText xml:space="preserve"> </w:delText>
        </w:r>
        <w:r w:rsidR="008C2F16" w:rsidRPr="00D8509B" w:rsidDel="00C8455B">
          <w:rPr>
            <w:rStyle w:val="normaltextrun"/>
            <w:rFonts w:ascii="Segoe UI" w:hAnsi="Segoe UI" w:cs="Segoe UI"/>
            <w:color w:val="171717"/>
            <w:sz w:val="20"/>
            <w:szCs w:val="20"/>
            <w:shd w:val="clear" w:color="auto" w:fill="FFFFFF"/>
          </w:rPr>
          <w:delText>back into th</w:delText>
        </w:r>
        <w:r w:rsidR="002679D7" w:rsidRPr="00D8509B" w:rsidDel="00C8455B">
          <w:rPr>
            <w:rStyle w:val="normaltextrun"/>
            <w:rFonts w:ascii="Segoe UI" w:hAnsi="Segoe UI" w:cs="Segoe UI"/>
            <w:color w:val="171717"/>
            <w:sz w:val="20"/>
            <w:szCs w:val="20"/>
            <w:shd w:val="clear" w:color="auto" w:fill="FFFFFF"/>
          </w:rPr>
          <w:delText>e customer experience</w:delText>
        </w:r>
        <w:r w:rsidR="004E1EAA" w:rsidRPr="00D8509B" w:rsidDel="00C8455B">
          <w:rPr>
            <w:rStyle w:val="normaltextrun"/>
            <w:rFonts w:ascii="Segoe UI" w:hAnsi="Segoe UI" w:cs="Segoe UI"/>
            <w:color w:val="171717"/>
            <w:sz w:val="20"/>
            <w:szCs w:val="20"/>
            <w:shd w:val="clear" w:color="auto" w:fill="FFFFFF"/>
          </w:rPr>
          <w:delText xml:space="preserve"> and maximize our customer lifetime value.</w:delText>
        </w:r>
      </w:del>
    </w:p>
    <w:p w14:paraId="39D7597F" w14:textId="5B99C673" w:rsidR="00FC645B" w:rsidRPr="00D8509B" w:rsidDel="00C8455B" w:rsidRDefault="00FC645B" w:rsidP="00554F33">
      <w:pPr>
        <w:pStyle w:val="paragraph"/>
        <w:spacing w:before="0" w:beforeAutospacing="0" w:after="0" w:afterAutospacing="0"/>
        <w:textAlignment w:val="baseline"/>
        <w:rPr>
          <w:del w:id="332" w:author="Author"/>
          <w:rStyle w:val="normaltextrun"/>
          <w:rFonts w:ascii="Segoe UI" w:hAnsi="Segoe UI" w:cs="Segoe UI"/>
          <w:color w:val="171717"/>
          <w:sz w:val="20"/>
          <w:szCs w:val="20"/>
          <w:shd w:val="clear" w:color="auto" w:fill="FFFFFF"/>
        </w:rPr>
      </w:pPr>
    </w:p>
    <w:p w14:paraId="4AA414D5" w14:textId="765485F1" w:rsidR="00554F33" w:rsidRPr="00D8509B" w:rsidDel="00C8455B" w:rsidRDefault="00A75A43" w:rsidP="00554F33">
      <w:pPr>
        <w:pStyle w:val="paragraph"/>
        <w:spacing w:before="0" w:beforeAutospacing="0" w:after="0" w:afterAutospacing="0"/>
        <w:textAlignment w:val="baseline"/>
        <w:rPr>
          <w:del w:id="333" w:author="Author"/>
          <w:rStyle w:val="eop"/>
          <w:rFonts w:ascii="Segoe UI" w:hAnsi="Segoe UI" w:cs="Segoe UI"/>
          <w:sz w:val="20"/>
          <w:szCs w:val="20"/>
        </w:rPr>
      </w:pPr>
      <w:del w:id="334" w:author="Author">
        <w:r w:rsidRPr="00D8509B" w:rsidDel="00C8455B">
          <w:rPr>
            <w:rStyle w:val="normaltextrun"/>
            <w:rFonts w:ascii="Segoe UI" w:hAnsi="Segoe UI" w:cs="Segoe UI"/>
            <w:color w:val="171717"/>
            <w:sz w:val="20"/>
            <w:szCs w:val="20"/>
            <w:shd w:val="clear" w:color="auto" w:fill="FFFFFF"/>
          </w:rPr>
          <w:delText>Customer support costs have continued to rise</w:delText>
        </w:r>
        <w:r w:rsidR="00EE30B5" w:rsidRPr="00D8509B" w:rsidDel="00C8455B">
          <w:rPr>
            <w:rStyle w:val="normaltextrun"/>
            <w:rFonts w:ascii="Segoe UI" w:hAnsi="Segoe UI" w:cs="Segoe UI"/>
            <w:color w:val="171717"/>
            <w:sz w:val="20"/>
            <w:szCs w:val="20"/>
            <w:shd w:val="clear" w:color="auto" w:fill="FFFFFF"/>
          </w:rPr>
          <w:delText xml:space="preserve"> as the </w:delText>
        </w:r>
        <w:r w:rsidR="009D497D" w:rsidRPr="00D8509B" w:rsidDel="00C8455B">
          <w:rPr>
            <w:rStyle w:val="normaltextrun"/>
            <w:rFonts w:ascii="Segoe UI" w:hAnsi="Segoe UI" w:cs="Segoe UI"/>
            <w:color w:val="171717"/>
            <w:sz w:val="20"/>
            <w:szCs w:val="20"/>
            <w:shd w:val="clear" w:color="auto" w:fill="FFFFFF"/>
          </w:rPr>
          <w:delText xml:space="preserve">customer base has </w:delText>
        </w:r>
        <w:r w:rsidR="00660F1A" w:rsidRPr="00D8509B" w:rsidDel="00C8455B">
          <w:rPr>
            <w:rStyle w:val="normaltextrun"/>
            <w:rFonts w:ascii="Segoe UI" w:hAnsi="Segoe UI" w:cs="Segoe UI"/>
            <w:color w:val="171717"/>
            <w:sz w:val="20"/>
            <w:szCs w:val="20"/>
            <w:shd w:val="clear" w:color="auto" w:fill="FFFFFF"/>
          </w:rPr>
          <w:delText>grown</w:delText>
        </w:r>
        <w:r w:rsidR="005C059A" w:rsidDel="00C8455B">
          <w:rPr>
            <w:rStyle w:val="normaltextrun"/>
            <w:rFonts w:ascii="Segoe UI" w:hAnsi="Segoe UI" w:cs="Segoe UI"/>
            <w:color w:val="171717"/>
            <w:sz w:val="20"/>
            <w:szCs w:val="20"/>
            <w:shd w:val="clear" w:color="auto" w:fill="FFFFFF"/>
          </w:rPr>
          <w:delText>,</w:delText>
        </w:r>
        <w:r w:rsidR="009D497D" w:rsidRPr="00D8509B" w:rsidDel="00C8455B">
          <w:rPr>
            <w:rStyle w:val="normaltextrun"/>
            <w:rFonts w:ascii="Segoe UI" w:hAnsi="Segoe UI" w:cs="Segoe UI"/>
            <w:color w:val="171717"/>
            <w:sz w:val="20"/>
            <w:szCs w:val="20"/>
            <w:shd w:val="clear" w:color="auto" w:fill="FFFFFF"/>
          </w:rPr>
          <w:delText xml:space="preserve"> and </w:delText>
        </w:r>
        <w:r w:rsidR="004A31FE" w:rsidRPr="00D8509B" w:rsidDel="00C8455B">
          <w:rPr>
            <w:rStyle w:val="normaltextrun"/>
            <w:rFonts w:ascii="Segoe UI" w:hAnsi="Segoe UI" w:cs="Segoe UI"/>
            <w:color w:val="171717"/>
            <w:sz w:val="20"/>
            <w:szCs w:val="20"/>
            <w:shd w:val="clear" w:color="auto" w:fill="FFFFFF"/>
          </w:rPr>
          <w:delText>the</w:delText>
        </w:r>
        <w:r w:rsidR="00660EF6" w:rsidRPr="00D8509B" w:rsidDel="00C8455B">
          <w:rPr>
            <w:rStyle w:val="normaltextrun"/>
            <w:rFonts w:ascii="Segoe UI" w:hAnsi="Segoe UI" w:cs="Segoe UI"/>
            <w:color w:val="171717"/>
            <w:sz w:val="20"/>
            <w:szCs w:val="20"/>
            <w:shd w:val="clear" w:color="auto" w:fill="FFFFFF"/>
          </w:rPr>
          <w:delText xml:space="preserve"> company can no longer continue to expand the Customer Support </w:delText>
        </w:r>
        <w:r w:rsidR="00CD6F79" w:rsidDel="00C8455B">
          <w:rPr>
            <w:rStyle w:val="normaltextrun"/>
            <w:rFonts w:ascii="Segoe UI" w:hAnsi="Segoe UI" w:cs="Segoe UI"/>
            <w:color w:val="171717"/>
            <w:sz w:val="20"/>
            <w:szCs w:val="20"/>
            <w:shd w:val="clear" w:color="auto" w:fill="FFFFFF"/>
          </w:rPr>
          <w:delText>t</w:delText>
        </w:r>
        <w:r w:rsidR="00CD6F79" w:rsidRPr="00D8509B" w:rsidDel="00C8455B">
          <w:rPr>
            <w:rStyle w:val="normaltextrun"/>
            <w:rFonts w:ascii="Segoe UI" w:hAnsi="Segoe UI" w:cs="Segoe UI"/>
            <w:color w:val="171717"/>
            <w:sz w:val="20"/>
            <w:szCs w:val="20"/>
            <w:shd w:val="clear" w:color="auto" w:fill="FFFFFF"/>
          </w:rPr>
          <w:delText>eam</w:delText>
        </w:r>
        <w:r w:rsidR="004A31FE" w:rsidRPr="00D8509B" w:rsidDel="00C8455B">
          <w:rPr>
            <w:rStyle w:val="normaltextrun"/>
            <w:rFonts w:ascii="Segoe UI" w:hAnsi="Segoe UI" w:cs="Segoe UI"/>
            <w:color w:val="171717"/>
            <w:sz w:val="20"/>
            <w:szCs w:val="20"/>
            <w:shd w:val="clear" w:color="auto" w:fill="FFFFFF"/>
          </w:rPr>
          <w:delText>.</w:delText>
        </w:r>
        <w:r w:rsidR="00660EF6" w:rsidRPr="00D8509B" w:rsidDel="00C8455B">
          <w:rPr>
            <w:rStyle w:val="normaltextrun"/>
            <w:rFonts w:ascii="Segoe UI" w:hAnsi="Segoe UI" w:cs="Segoe UI"/>
            <w:color w:val="171717"/>
            <w:sz w:val="20"/>
            <w:szCs w:val="20"/>
            <w:shd w:val="clear" w:color="auto" w:fill="FFFFFF"/>
          </w:rPr>
          <w:delText xml:space="preserve"> </w:delText>
        </w:r>
        <w:r w:rsidR="004A31FE" w:rsidRPr="00D8509B" w:rsidDel="00C8455B">
          <w:rPr>
            <w:rStyle w:val="normaltextrun"/>
            <w:rFonts w:ascii="Segoe UI" w:hAnsi="Segoe UI" w:cs="Segoe UI"/>
            <w:color w:val="171717"/>
            <w:sz w:val="20"/>
            <w:szCs w:val="20"/>
            <w:shd w:val="clear" w:color="auto" w:fill="FFFFFF"/>
          </w:rPr>
          <w:delText>Y</w:delText>
        </w:r>
        <w:r w:rsidR="009D497D" w:rsidRPr="00D8509B" w:rsidDel="00C8455B">
          <w:rPr>
            <w:rStyle w:val="normaltextrun"/>
            <w:rFonts w:ascii="Segoe UI" w:hAnsi="Segoe UI" w:cs="Segoe UI"/>
            <w:color w:val="171717"/>
            <w:sz w:val="20"/>
            <w:szCs w:val="20"/>
            <w:shd w:val="clear" w:color="auto" w:fill="FFFFFF"/>
          </w:rPr>
          <w:delText xml:space="preserve">ou have </w:delText>
        </w:r>
        <w:r w:rsidR="0072201D" w:rsidRPr="00D8509B" w:rsidDel="00C8455B">
          <w:rPr>
            <w:rStyle w:val="normaltextrun"/>
            <w:rFonts w:ascii="Segoe UI" w:hAnsi="Segoe UI" w:cs="Segoe UI"/>
            <w:color w:val="171717"/>
            <w:sz w:val="20"/>
            <w:szCs w:val="20"/>
            <w:shd w:val="clear" w:color="auto" w:fill="FFFFFF"/>
          </w:rPr>
          <w:delText xml:space="preserve">been tasked with </w:delText>
        </w:r>
        <w:r w:rsidR="00D975DA" w:rsidRPr="00D8509B" w:rsidDel="00C8455B">
          <w:rPr>
            <w:rStyle w:val="normaltextrun"/>
            <w:rFonts w:ascii="Segoe UI" w:hAnsi="Segoe UI" w:cs="Segoe UI"/>
            <w:color w:val="171717"/>
            <w:sz w:val="20"/>
            <w:szCs w:val="20"/>
            <w:shd w:val="clear" w:color="auto" w:fill="FFFFFF"/>
          </w:rPr>
          <w:delText>finding a solution</w:delText>
        </w:r>
        <w:r w:rsidR="007322D9" w:rsidDel="00C8455B">
          <w:rPr>
            <w:rStyle w:val="normaltextrun"/>
            <w:rFonts w:ascii="Segoe UI" w:hAnsi="Segoe UI" w:cs="Segoe UI"/>
            <w:color w:val="171717"/>
            <w:sz w:val="20"/>
            <w:szCs w:val="20"/>
            <w:shd w:val="clear" w:color="auto" w:fill="FFFFFF"/>
          </w:rPr>
          <w:delText xml:space="preserve"> </w:delText>
        </w:r>
        <w:r w:rsidR="00CD6F79" w:rsidDel="00C8455B">
          <w:rPr>
            <w:rStyle w:val="normaltextrun"/>
            <w:rFonts w:ascii="Segoe UI" w:hAnsi="Segoe UI" w:cs="Segoe UI"/>
            <w:color w:val="171717"/>
            <w:sz w:val="20"/>
            <w:szCs w:val="20"/>
            <w:shd w:val="clear" w:color="auto" w:fill="FFFFFF"/>
          </w:rPr>
          <w:delText xml:space="preserve">using </w:delText>
        </w:r>
        <w:r w:rsidR="007322D9" w:rsidDel="00C8455B">
          <w:rPr>
            <w:rStyle w:val="normaltextrun"/>
            <w:rFonts w:ascii="Segoe UI" w:hAnsi="Segoe UI" w:cs="Segoe UI"/>
            <w:color w:val="171717"/>
            <w:sz w:val="20"/>
            <w:szCs w:val="20"/>
            <w:shd w:val="clear" w:color="auto" w:fill="FFFFFF"/>
          </w:rPr>
          <w:delText>Power Virtual Agent.</w:delText>
        </w:r>
      </w:del>
    </w:p>
    <w:p w14:paraId="466838E2" w14:textId="77777777" w:rsidR="00C8455B" w:rsidRDefault="00C8455B" w:rsidP="00554F33">
      <w:pPr>
        <w:pStyle w:val="paragraph"/>
        <w:spacing w:before="0" w:beforeAutospacing="0" w:after="0" w:afterAutospacing="0"/>
        <w:textAlignment w:val="baseline"/>
        <w:rPr>
          <w:rFonts w:ascii="&amp;quot" w:hAnsi="&amp;quot"/>
          <w:sz w:val="18"/>
          <w:szCs w:val="18"/>
        </w:rPr>
      </w:pPr>
    </w:p>
    <w:p w14:paraId="30DB2E2A" w14:textId="6D28477B" w:rsidR="00C802B1" w:rsidRPr="007F2C0D" w:rsidRDefault="00196E71" w:rsidP="007F2C0D">
      <w:pPr>
        <w:pStyle w:val="Heading2"/>
        <w:spacing w:line="240" w:lineRule="auto"/>
        <w:rPr>
          <w:rStyle w:val="normaltextrun"/>
          <w:lang w:eastAsia="zh-CN"/>
        </w:rPr>
      </w:pPr>
      <w:bookmarkStart w:id="335" w:name="_Toc84692731"/>
      <w:r>
        <w:rPr>
          <w:lang w:eastAsia="zh-CN"/>
        </w:rPr>
        <w:lastRenderedPageBreak/>
        <w:t>Exercise 1</w:t>
      </w:r>
      <w:r w:rsidR="00C802B1" w:rsidRPr="007F2C0D">
        <w:rPr>
          <w:lang w:eastAsia="zh-CN"/>
        </w:rPr>
        <w:t xml:space="preserve">: </w:t>
      </w:r>
      <w:ins w:id="336" w:author="Author">
        <w:del w:id="337" w:author="Author">
          <w:r w:rsidR="00735988" w:rsidDel="00AE3337">
            <w:rPr>
              <w:lang w:eastAsia="zh-CN"/>
            </w:rPr>
            <w:delText xml:space="preserve">Install and </w:delText>
          </w:r>
        </w:del>
      </w:ins>
      <w:del w:id="338" w:author="Author">
        <w:r w:rsidR="00C802B1" w:rsidRPr="007F2C0D" w:rsidDel="00AE3337">
          <w:rPr>
            <w:lang w:eastAsia="zh-CN"/>
          </w:rPr>
          <w:delText xml:space="preserve">Build your first </w:delText>
        </w:r>
        <w:r w:rsidR="00FD12EC" w:rsidDel="00AE3337">
          <w:rPr>
            <w:lang w:eastAsia="zh-CN"/>
          </w:rPr>
          <w:delText>v</w:delText>
        </w:r>
        <w:r w:rsidR="00C802B1" w:rsidRPr="007F2C0D" w:rsidDel="00AE3337">
          <w:rPr>
            <w:lang w:eastAsia="zh-CN"/>
          </w:rPr>
          <w:delText xml:space="preserve">irtual </w:delText>
        </w:r>
        <w:r w:rsidR="00FD12EC" w:rsidDel="00AE3337">
          <w:rPr>
            <w:lang w:eastAsia="zh-CN"/>
          </w:rPr>
          <w:delText>a</w:delText>
        </w:r>
        <w:r w:rsidR="00C802B1" w:rsidRPr="007F2C0D" w:rsidDel="00AE3337">
          <w:rPr>
            <w:lang w:eastAsia="zh-CN"/>
          </w:rPr>
          <w:delText>gent</w:delText>
        </w:r>
      </w:del>
      <w:ins w:id="339" w:author="Author">
        <w:del w:id="340" w:author="Author">
          <w:r w:rsidR="00B3667E" w:rsidDel="00AE3337">
            <w:rPr>
              <w:lang w:eastAsia="zh-CN"/>
            </w:rPr>
            <w:delText>Data Ingestion</w:delText>
          </w:r>
          <w:r w:rsidR="00735988" w:rsidDel="00AE3337">
            <w:rPr>
              <w:lang w:eastAsia="zh-CN"/>
            </w:rPr>
            <w:delText>Enable LinkedIn Sales Navigator</w:delText>
          </w:r>
        </w:del>
        <w:r w:rsidR="00AE3337">
          <w:rPr>
            <w:lang w:eastAsia="zh-CN"/>
          </w:rPr>
          <w:t>Create Dynamics Segment</w:t>
        </w:r>
        <w:bookmarkEnd w:id="335"/>
        <w:del w:id="341" w:author="Author">
          <w:r w:rsidR="00B3667E" w:rsidDel="00CC7F46">
            <w:rPr>
              <w:lang w:eastAsia="zh-CN"/>
            </w:rPr>
            <w:delText xml:space="preserve"> and Unification</w:delText>
          </w:r>
        </w:del>
      </w:ins>
    </w:p>
    <w:p w14:paraId="4F95DEBF" w14:textId="2C78F098" w:rsidR="00B3667E" w:rsidDel="00AE3337" w:rsidRDefault="00B3667E" w:rsidP="00AE3337">
      <w:pPr>
        <w:pStyle w:val="Heading2"/>
        <w:spacing w:line="240" w:lineRule="auto"/>
        <w:rPr>
          <w:del w:id="342" w:author="Author"/>
          <w:rStyle w:val="normaltextrun"/>
          <w:color w:val="171717"/>
          <w:szCs w:val="20"/>
          <w:shd w:val="clear" w:color="auto" w:fill="FFFFFF"/>
        </w:rPr>
      </w:pPr>
      <w:ins w:id="343" w:author="Author">
        <w:del w:id="344" w:author="Author">
          <w:r w:rsidDel="00735988">
            <w:rPr>
              <w:rStyle w:val="normaltextrun"/>
              <w:color w:val="171717"/>
              <w:szCs w:val="20"/>
              <w:shd w:val="clear" w:color="auto" w:fill="FFFFFF"/>
            </w:rPr>
            <w:delText>Customer Insight is a Customer Data Platform that will help Contotech to quickly eliminate data silos to build unified customer view. In this exercise, you will go through steps of ingesting and unifying data from multiple data sources. You are required to have Customer Insight experience as here will provide detailed step focusing on sales play and business value. Credential for each system is given in consolidated credential page.</w:delText>
          </w:r>
        </w:del>
      </w:ins>
    </w:p>
    <w:p w14:paraId="36B2BA5B" w14:textId="3E02B91A" w:rsidR="00AE3337" w:rsidRDefault="00AE3337" w:rsidP="00AE3337">
      <w:pPr>
        <w:rPr>
          <w:ins w:id="345" w:author="Author"/>
        </w:rPr>
      </w:pPr>
      <w:ins w:id="346" w:author="Author">
        <w:r>
          <w:t xml:space="preserve">The important decision when you are designing marketing activity is choosing the right audience, this will </w:t>
        </w:r>
        <w:del w:id="347" w:author="Author">
          <w:r w:rsidDel="00C57C8A">
            <w:delText>enables</w:delText>
          </w:r>
        </w:del>
        <w:r w:rsidR="00C57C8A">
          <w:t>enable</w:t>
        </w:r>
        <w:r>
          <w:t xml:space="preserve"> you to tailor your message to the best interest to the right group of contacts.</w:t>
        </w:r>
      </w:ins>
    </w:p>
    <w:p w14:paraId="5C7F398F" w14:textId="3BBBECB4" w:rsidR="00C57C8A" w:rsidRPr="00C57C8A" w:rsidRDefault="00C57C8A" w:rsidP="00C57C8A">
      <w:pPr>
        <w:shd w:val="clear" w:color="auto" w:fill="FFFFFF"/>
        <w:spacing w:before="100" w:beforeAutospacing="1" w:after="100" w:afterAutospacing="1" w:line="240" w:lineRule="auto"/>
        <w:rPr>
          <w:ins w:id="348" w:author="Author"/>
          <w:rFonts w:eastAsia="Times New Roman" w:cs="Segoe UI"/>
          <w:color w:val="171717"/>
          <w:szCs w:val="20"/>
          <w:lang w:val="en-SG" w:eastAsia="en-SG"/>
          <w:rPrChange w:id="349" w:author="Author">
            <w:rPr>
              <w:ins w:id="350" w:author="Author"/>
              <w:rFonts w:eastAsia="Times New Roman" w:cs="Segoe UI"/>
              <w:color w:val="171717"/>
              <w:sz w:val="24"/>
              <w:szCs w:val="24"/>
              <w:lang w:val="en-SG" w:eastAsia="en-SG"/>
            </w:rPr>
          </w:rPrChange>
        </w:rPr>
      </w:pPr>
      <w:ins w:id="351" w:author="Author">
        <w:r w:rsidRPr="00C57C8A">
          <w:rPr>
            <w:rFonts w:eastAsia="Times New Roman" w:cs="Segoe UI"/>
            <w:color w:val="171717"/>
            <w:szCs w:val="20"/>
            <w:lang w:val="en-SG" w:eastAsia="en-SG"/>
            <w:rPrChange w:id="352" w:author="Author">
              <w:rPr>
                <w:rFonts w:eastAsia="Times New Roman" w:cs="Segoe UI"/>
                <w:color w:val="171717"/>
                <w:sz w:val="24"/>
                <w:szCs w:val="24"/>
                <w:lang w:val="en-SG" w:eastAsia="en-SG"/>
              </w:rPr>
            </w:rPrChange>
          </w:rPr>
          <w:t xml:space="preserve">In Dynamics 365 Marketing, you'll set up a collection of segments, which you'll define by using terms that resemble those you already use to describe groups of customers, such as </w:t>
        </w:r>
        <w:del w:id="353" w:author="Author">
          <w:r w:rsidRPr="00C57C8A" w:rsidDel="000D09D9">
            <w:rPr>
              <w:rFonts w:eastAsia="Times New Roman" w:cs="Segoe UI"/>
              <w:color w:val="171717"/>
              <w:szCs w:val="20"/>
              <w:lang w:val="en-SG" w:eastAsia="en-SG"/>
              <w:rPrChange w:id="354" w:author="Author">
                <w:rPr>
                  <w:rFonts w:eastAsia="Times New Roman" w:cs="Segoe UI"/>
                  <w:color w:val="171717"/>
                  <w:sz w:val="24"/>
                  <w:szCs w:val="24"/>
                  <w:lang w:val="en-SG" w:eastAsia="en-SG"/>
                </w:rPr>
              </w:rPrChange>
            </w:rPr>
            <w:delText xml:space="preserve">"female wine enthusiasts over 40 living in San Francisco" or "craft beer fans from North Carolina who visited our booth at the festival." </w:delText>
          </w:r>
        </w:del>
        <w:r w:rsidR="000D09D9">
          <w:rPr>
            <w:rFonts w:eastAsia="Times New Roman" w:cs="Segoe UI"/>
            <w:color w:val="171717"/>
            <w:szCs w:val="20"/>
            <w:lang w:val="en-SG" w:eastAsia="en-SG"/>
          </w:rPr>
          <w:t xml:space="preserve">“Top spender”, “Female customers whose birthday is this month and have not purchased for sometimes”, “Customer who recently made complaints who lives in Singaapore”, etc. </w:t>
        </w:r>
        <w:r w:rsidRPr="00C57C8A">
          <w:rPr>
            <w:rFonts w:eastAsia="Times New Roman" w:cs="Segoe UI"/>
            <w:color w:val="171717"/>
            <w:szCs w:val="20"/>
            <w:lang w:val="en-SG" w:eastAsia="en-SG"/>
            <w:rPrChange w:id="355" w:author="Author">
              <w:rPr>
                <w:rFonts w:eastAsia="Times New Roman" w:cs="Segoe UI"/>
                <w:color w:val="171717"/>
                <w:sz w:val="24"/>
                <w:szCs w:val="24"/>
                <w:lang w:val="en-SG" w:eastAsia="en-SG"/>
              </w:rPr>
            </w:rPrChange>
          </w:rPr>
          <w:t>Then you'll use these segments to target marketing initiatives like email-marketing campaigns and customer journeys. Segments like these, which you define by using a set of rules and conditions, are called </w:t>
        </w:r>
        <w:r w:rsidRPr="00C57C8A">
          <w:rPr>
            <w:rFonts w:eastAsia="Times New Roman" w:cs="Segoe UI"/>
            <w:i/>
            <w:iCs/>
            <w:color w:val="171717"/>
            <w:szCs w:val="20"/>
            <w:lang w:val="en-SG" w:eastAsia="en-SG"/>
            <w:rPrChange w:id="356" w:author="Author">
              <w:rPr>
                <w:rFonts w:eastAsia="Times New Roman" w:cs="Segoe UI"/>
                <w:i/>
                <w:iCs/>
                <w:color w:val="171717"/>
                <w:sz w:val="24"/>
                <w:szCs w:val="24"/>
                <w:lang w:val="en-SG" w:eastAsia="en-SG"/>
              </w:rPr>
            </w:rPrChange>
          </w:rPr>
          <w:t>dynamic segments</w:t>
        </w:r>
        <w:r w:rsidRPr="00C57C8A">
          <w:rPr>
            <w:rFonts w:eastAsia="Times New Roman" w:cs="Segoe UI"/>
            <w:color w:val="171717"/>
            <w:szCs w:val="20"/>
            <w:lang w:val="en-SG" w:eastAsia="en-SG"/>
            <w:rPrChange w:id="357" w:author="Author">
              <w:rPr>
                <w:rFonts w:eastAsia="Times New Roman" w:cs="Segoe UI"/>
                <w:color w:val="171717"/>
                <w:sz w:val="24"/>
                <w:szCs w:val="24"/>
                <w:lang w:val="en-SG" w:eastAsia="en-SG"/>
              </w:rPr>
            </w:rPrChange>
          </w:rPr>
          <w:t> because membership in these segments changes constantly and automatically based on information in your database. (Static segments are populated by adding contacts explicitly, one at a time.)</w:t>
        </w:r>
        <w:r w:rsidR="000D09D9">
          <w:rPr>
            <w:rFonts w:eastAsia="Times New Roman" w:cs="Segoe UI"/>
            <w:color w:val="171717"/>
            <w:szCs w:val="20"/>
            <w:lang w:val="en-SG" w:eastAsia="en-SG"/>
          </w:rPr>
          <w:t>. You can also get the segments from Customer Insight like the ones you have completed in previous lab, that you can easily export to the Dynamics 365 Marketing.</w:t>
        </w:r>
      </w:ins>
    </w:p>
    <w:p w14:paraId="17D00316" w14:textId="4A76D66E" w:rsidR="00C57C8A" w:rsidRPr="00C57C8A" w:rsidRDefault="00C57C8A" w:rsidP="00C57C8A">
      <w:pPr>
        <w:shd w:val="clear" w:color="auto" w:fill="FFFFFF"/>
        <w:spacing w:before="100" w:beforeAutospacing="1" w:after="100" w:afterAutospacing="1" w:line="240" w:lineRule="auto"/>
        <w:rPr>
          <w:ins w:id="358" w:author="Author"/>
          <w:rFonts w:eastAsia="Times New Roman" w:cs="Segoe UI"/>
          <w:color w:val="171717"/>
          <w:szCs w:val="20"/>
          <w:lang w:val="en-SG" w:eastAsia="en-SG"/>
          <w:rPrChange w:id="359" w:author="Author">
            <w:rPr>
              <w:ins w:id="360" w:author="Author"/>
              <w:rFonts w:eastAsia="Times New Roman" w:cs="Segoe UI"/>
              <w:color w:val="171717"/>
              <w:sz w:val="24"/>
              <w:szCs w:val="24"/>
              <w:lang w:val="en-SG" w:eastAsia="en-SG"/>
            </w:rPr>
          </w:rPrChange>
        </w:rPr>
      </w:pPr>
      <w:ins w:id="361" w:author="Author">
        <w:r w:rsidRPr="00C57C8A">
          <w:rPr>
            <w:rFonts w:eastAsia="Times New Roman" w:cs="Segoe UI"/>
            <w:color w:val="171717"/>
            <w:szCs w:val="20"/>
            <w:lang w:val="en-SG" w:eastAsia="en-SG"/>
            <w:rPrChange w:id="362" w:author="Author">
              <w:rPr>
                <w:rFonts w:eastAsia="Times New Roman" w:cs="Segoe UI"/>
                <w:color w:val="171717"/>
                <w:sz w:val="24"/>
                <w:szCs w:val="24"/>
                <w:lang w:val="en-SG" w:eastAsia="en-SG"/>
              </w:rPr>
            </w:rPrChange>
          </w:rPr>
          <w:t>In this exercise, you'll create</w:t>
        </w:r>
        <w:r w:rsidR="00CD070C">
          <w:rPr>
            <w:rFonts w:eastAsia="Times New Roman" w:cs="Segoe UI"/>
            <w:color w:val="171717"/>
            <w:szCs w:val="20"/>
            <w:lang w:val="en-SG" w:eastAsia="en-SG"/>
          </w:rPr>
          <w:t xml:space="preserve"> and use</w:t>
        </w:r>
        <w:r w:rsidRPr="00C57C8A">
          <w:rPr>
            <w:rFonts w:eastAsia="Times New Roman" w:cs="Segoe UI"/>
            <w:color w:val="171717"/>
            <w:szCs w:val="20"/>
            <w:lang w:val="en-SG" w:eastAsia="en-SG"/>
            <w:rPrChange w:id="363" w:author="Author">
              <w:rPr>
                <w:rFonts w:eastAsia="Times New Roman" w:cs="Segoe UI"/>
                <w:color w:val="171717"/>
                <w:sz w:val="24"/>
                <w:szCs w:val="24"/>
                <w:lang w:val="en-SG" w:eastAsia="en-SG"/>
              </w:rPr>
            </w:rPrChange>
          </w:rPr>
          <w:t xml:space="preserve"> a couple of fictional contacts with email addresses that you can read, and then set up a test segment that includes those contacts. This test segment will be useful later when you begin to experiment with customer journeys.</w:t>
        </w:r>
      </w:ins>
    </w:p>
    <w:p w14:paraId="4F16ED1D" w14:textId="20086544" w:rsidR="00AE3337" w:rsidDel="005B4D69" w:rsidRDefault="005B4D69" w:rsidP="005B4D69">
      <w:pPr>
        <w:rPr>
          <w:del w:id="364" w:author="Author"/>
        </w:rPr>
      </w:pPr>
      <w:bookmarkStart w:id="365" w:name="_Toc84692732"/>
      <w:ins w:id="366" w:author="Author">
        <w:r>
          <w:t>Task 1: Access Marketing Apps</w:t>
        </w:r>
        <w:bookmarkEnd w:id="365"/>
        <w:del w:id="367" w:author="Author">
          <w:r w:rsidR="00AE3337" w:rsidDel="00C57C8A">
            <w:delText xml:space="preserve">There are </w:delText>
          </w:r>
        </w:del>
      </w:ins>
    </w:p>
    <w:p w14:paraId="7D2197F3" w14:textId="0B22FD35" w:rsidR="005B4D69" w:rsidRDefault="005B4D69" w:rsidP="00F12961">
      <w:pPr>
        <w:pStyle w:val="Heading4"/>
        <w:spacing w:line="240" w:lineRule="auto"/>
        <w:rPr>
          <w:ins w:id="368" w:author="Author"/>
          <w:rFonts w:ascii="Segoe UI" w:eastAsia="SimSun" w:hAnsi="Segoe UI" w:cstheme="minorBidi"/>
          <w:iCs w:val="0"/>
          <w:color w:val="auto"/>
          <w:sz w:val="20"/>
        </w:rPr>
      </w:pPr>
    </w:p>
    <w:p w14:paraId="7CA0BA5B" w14:textId="43C084E8" w:rsidR="005B4D69" w:rsidRDefault="005B4D69" w:rsidP="005B4D69">
      <w:pPr>
        <w:rPr>
          <w:ins w:id="369" w:author="Author"/>
        </w:rPr>
      </w:pPr>
      <w:moveFromRangeStart w:id="370" w:author="Author" w:name="move84601641"/>
      <w:moveFrom w:id="371" w:author="Author">
        <w:ins w:id="372" w:author="Author">
          <w:r w:rsidDel="0047314B">
            <w:rPr>
              <w:noProof/>
            </w:rPr>
            <w:drawing>
              <wp:inline distT="0" distB="0" distL="0" distR="0" wp14:anchorId="53309845" wp14:editId="2105EC30">
                <wp:extent cx="6858000" cy="3695065"/>
                <wp:effectExtent l="0" t="0" r="0" b="635"/>
                <wp:docPr id="46" name="Picture 4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alendar&#10;&#10;Description automatically generated"/>
                        <pic:cNvPicPr/>
                      </pic:nvPicPr>
                      <pic:blipFill>
                        <a:blip r:embed="rId19"/>
                        <a:stretch>
                          <a:fillRect/>
                        </a:stretch>
                      </pic:blipFill>
                      <pic:spPr>
                        <a:xfrm>
                          <a:off x="0" y="0"/>
                          <a:ext cx="6858000" cy="3695065"/>
                        </a:xfrm>
                        <a:prstGeom prst="rect">
                          <a:avLst/>
                        </a:prstGeom>
                      </pic:spPr>
                    </pic:pic>
                  </a:graphicData>
                </a:graphic>
              </wp:inline>
            </w:drawing>
          </w:r>
        </w:ins>
      </w:moveFrom>
      <w:moveFromRangeEnd w:id="370"/>
      <w:ins w:id="373" w:author="Author">
        <w:r w:rsidR="0047314B">
          <w:t>Go to Apps (at the top left</w:t>
        </w:r>
        <w:r w:rsidR="006675F1">
          <w:t xml:space="preserve">, located next to </w:t>
        </w:r>
        <w:del w:id="374" w:author="Author">
          <w:r w:rsidR="0047314B" w:rsidDel="006675F1">
            <w:delText xml:space="preserve"> beside </w:delText>
          </w:r>
        </w:del>
        <w:r w:rsidR="006675F1">
          <w:t>Dynamics 365)</w:t>
        </w:r>
        <w:r w:rsidR="0047314B">
          <w:t xml:space="preserve"> list if you have not access Dynamics 365 Marketing Apps</w:t>
        </w:r>
      </w:ins>
    </w:p>
    <w:p w14:paraId="126A904B" w14:textId="1AA5C5C1" w:rsidR="0047314B" w:rsidRPr="005B4D69" w:rsidRDefault="0047314B" w:rsidP="005B4D69">
      <w:pPr>
        <w:rPr>
          <w:ins w:id="375" w:author="Author"/>
        </w:rPr>
        <w:pPrChange w:id="376" w:author="Author">
          <w:pPr>
            <w:pStyle w:val="Heading4"/>
            <w:spacing w:line="240" w:lineRule="auto"/>
          </w:pPr>
        </w:pPrChange>
      </w:pPr>
      <w:moveToRangeStart w:id="377" w:author="Author" w:name="move84601641"/>
      <w:moveTo w:id="378" w:author="Author">
        <w:r>
          <w:rPr>
            <w:noProof/>
          </w:rPr>
          <w:lastRenderedPageBreak/>
          <w:drawing>
            <wp:inline distT="0" distB="0" distL="0" distR="0" wp14:anchorId="64A03BAD" wp14:editId="64B0DE0D">
              <wp:extent cx="6858000" cy="3695065"/>
              <wp:effectExtent l="0" t="0" r="0" b="635"/>
              <wp:docPr id="73" name="Picture 7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alendar&#10;&#10;Description automatically generated"/>
                      <pic:cNvPicPr/>
                    </pic:nvPicPr>
                    <pic:blipFill>
                      <a:blip r:embed="rId19"/>
                      <a:stretch>
                        <a:fillRect/>
                      </a:stretch>
                    </pic:blipFill>
                    <pic:spPr>
                      <a:xfrm>
                        <a:off x="0" y="0"/>
                        <a:ext cx="6858000" cy="3695065"/>
                      </a:xfrm>
                      <a:prstGeom prst="rect">
                        <a:avLst/>
                      </a:prstGeom>
                    </pic:spPr>
                  </pic:pic>
                </a:graphicData>
              </a:graphic>
            </wp:inline>
          </w:drawing>
        </w:r>
      </w:moveTo>
      <w:moveToRangeEnd w:id="377"/>
    </w:p>
    <w:p w14:paraId="79D1F827" w14:textId="77777777" w:rsidR="00F10F63" w:rsidRDefault="00F10F63" w:rsidP="00F10F63">
      <w:pPr>
        <w:rPr>
          <w:ins w:id="379" w:author="Author"/>
        </w:rPr>
      </w:pPr>
      <w:ins w:id="380" w:author="Author">
        <w:r>
          <w:t>Now, you are going to create dummy contact records</w:t>
        </w:r>
      </w:ins>
    </w:p>
    <w:p w14:paraId="34839D70" w14:textId="560B448C" w:rsidR="005B4D69" w:rsidRPr="005B4D69" w:rsidDel="00F10F63" w:rsidRDefault="005B4D69" w:rsidP="005B4D69">
      <w:pPr>
        <w:rPr>
          <w:ins w:id="381" w:author="Author"/>
          <w:del w:id="382" w:author="Author"/>
          <w:rPrChange w:id="383" w:author="Author">
            <w:rPr>
              <w:ins w:id="384" w:author="Author"/>
              <w:del w:id="385" w:author="Author"/>
              <w:rStyle w:val="normaltextrun"/>
              <w:rFonts w:asciiTheme="minorHAnsi" w:eastAsiaTheme="majorEastAsia" w:hAnsiTheme="minorHAnsi" w:cstheme="minorHAnsi"/>
              <w:color w:val="171717"/>
              <w:sz w:val="36"/>
              <w:szCs w:val="20"/>
              <w:shd w:val="clear" w:color="auto" w:fill="FFFFFF"/>
            </w:rPr>
          </w:rPrChange>
        </w:rPr>
        <w:pPrChange w:id="386" w:author="Author">
          <w:pPr>
            <w:pStyle w:val="paragraph"/>
            <w:spacing w:before="0" w:beforeAutospacing="0" w:after="0" w:afterAutospacing="0"/>
            <w:textAlignment w:val="baseline"/>
          </w:pPr>
        </w:pPrChange>
      </w:pPr>
    </w:p>
    <w:p w14:paraId="0068F353" w14:textId="75DC74DC" w:rsidR="00A55BA7" w:rsidRPr="00A55BA7" w:rsidDel="00C57C8A" w:rsidRDefault="00A55BA7" w:rsidP="00C57C8A">
      <w:pPr>
        <w:rPr>
          <w:ins w:id="387" w:author="Author"/>
          <w:del w:id="388" w:author="Author"/>
          <w:rStyle w:val="normaltextrun"/>
          <w:rFonts w:asciiTheme="minorHAnsi" w:hAnsiTheme="minorHAnsi" w:cstheme="minorHAnsi"/>
          <w:color w:val="171717"/>
          <w:szCs w:val="20"/>
          <w:shd w:val="clear" w:color="auto" w:fill="FFFFFF"/>
        </w:rPr>
        <w:pPrChange w:id="389" w:author="Author">
          <w:pPr>
            <w:pStyle w:val="paragraph"/>
            <w:spacing w:after="0"/>
            <w:textAlignment w:val="baseline"/>
          </w:pPr>
        </w:pPrChange>
      </w:pPr>
      <w:ins w:id="390" w:author="Author">
        <w:del w:id="391" w:author="Author">
          <w:r w:rsidRPr="00A55BA7" w:rsidDel="00C57C8A">
            <w:rPr>
              <w:rStyle w:val="normaltextrun"/>
              <w:rFonts w:asciiTheme="minorHAnsi" w:hAnsiTheme="minorHAnsi" w:cstheme="minorHAnsi"/>
              <w:color w:val="171717"/>
              <w:szCs w:val="20"/>
              <w:shd w:val="clear" w:color="auto" w:fill="FFFFFF"/>
            </w:rPr>
            <w:delText>Although Customer Insights has connectors to 35+ data sources and applications for this lab you will be using the ‘Text/CSV’</w:delText>
          </w:r>
          <w:r w:rsidDel="00C57C8A">
            <w:rPr>
              <w:rStyle w:val="normaltextrun"/>
              <w:rFonts w:asciiTheme="minorHAnsi" w:hAnsiTheme="minorHAnsi" w:cstheme="minorHAnsi"/>
              <w:color w:val="171717"/>
              <w:szCs w:val="20"/>
              <w:shd w:val="clear" w:color="auto" w:fill="FFFFFF"/>
            </w:rPr>
            <w:delText xml:space="preserve"> and Dataverse.</w:delText>
          </w:r>
        </w:del>
      </w:ins>
    </w:p>
    <w:p w14:paraId="5B9CDCBC" w14:textId="45EC963E" w:rsidR="00AE3337" w:rsidRPr="00AE3337" w:rsidDel="00C57C8A" w:rsidRDefault="00AE3337" w:rsidP="00C57C8A">
      <w:pPr>
        <w:pStyle w:val="Heading2"/>
        <w:spacing w:line="240" w:lineRule="auto"/>
        <w:rPr>
          <w:ins w:id="392" w:author="Author"/>
          <w:del w:id="393" w:author="Author"/>
          <w:rStyle w:val="normaltextrun"/>
          <w:rFonts w:eastAsia="SimSun"/>
          <w:color w:val="171717"/>
          <w:sz w:val="20"/>
          <w:szCs w:val="20"/>
          <w:shd w:val="clear" w:color="auto" w:fill="FFFFFF"/>
        </w:rPr>
      </w:pPr>
      <w:ins w:id="394" w:author="Author">
        <w:del w:id="395" w:author="Author">
          <w:r w:rsidRPr="00AE3337" w:rsidDel="00C57C8A">
            <w:rPr>
              <w:rStyle w:val="normaltextrun"/>
              <w:rFonts w:eastAsia="SimSun"/>
              <w:color w:val="171717"/>
              <w:sz w:val="20"/>
              <w:szCs w:val="20"/>
              <w:shd w:val="clear" w:color="auto" w:fill="FFFFFF"/>
            </w:rPr>
            <w:delText>One of the first and most important decisions you'll make when you design any marketing piece is to choose the right audience. Only after you know this will you be able to tailor your message to best appeal to that group of people.</w:delText>
          </w:r>
        </w:del>
      </w:ins>
    </w:p>
    <w:p w14:paraId="2BCCF9EE" w14:textId="3822CE44" w:rsidR="00AE3337" w:rsidRPr="00AE3337" w:rsidDel="00C57C8A" w:rsidRDefault="00AE3337" w:rsidP="00C57C8A">
      <w:pPr>
        <w:pStyle w:val="Heading2"/>
        <w:spacing w:line="240" w:lineRule="auto"/>
        <w:rPr>
          <w:ins w:id="396" w:author="Author"/>
          <w:del w:id="397" w:author="Author"/>
          <w:rStyle w:val="normaltextrun"/>
          <w:rFonts w:eastAsia="SimSun"/>
          <w:color w:val="171717"/>
          <w:sz w:val="20"/>
          <w:szCs w:val="20"/>
          <w:shd w:val="clear" w:color="auto" w:fill="FFFFFF"/>
        </w:rPr>
      </w:pPr>
      <w:ins w:id="398" w:author="Author">
        <w:del w:id="399" w:author="Author">
          <w:r w:rsidRPr="00AE3337" w:rsidDel="00C57C8A">
            <w:rPr>
              <w:rStyle w:val="normaltextrun"/>
              <w:rFonts w:eastAsia="SimSun"/>
              <w:color w:val="171717"/>
              <w:sz w:val="20"/>
              <w:szCs w:val="20"/>
              <w:shd w:val="clear" w:color="auto" w:fill="FFFFFF"/>
            </w:rPr>
            <w:delText xml:space="preserve">In Dynamics 365, you'll set up a collection of segments, which you'll define by using terms that resemble those you already use to describe groups of customers, such as "female wine enthusiasts over 40 living in San Francisco" or "craft beer fans from North Carolina who visited our booth at the festival." </w:delText>
          </w:r>
        </w:del>
      </w:ins>
    </w:p>
    <w:p w14:paraId="719CECEF" w14:textId="2A4FE1BE" w:rsidR="00AE3337" w:rsidRPr="00AE3337" w:rsidDel="00C57C8A" w:rsidRDefault="00AE3337" w:rsidP="00C57C8A">
      <w:pPr>
        <w:pStyle w:val="Heading2"/>
        <w:spacing w:line="240" w:lineRule="auto"/>
        <w:rPr>
          <w:ins w:id="400" w:author="Author"/>
          <w:del w:id="401" w:author="Author"/>
          <w:rStyle w:val="normaltextrun"/>
          <w:rFonts w:eastAsia="SimSun"/>
          <w:color w:val="171717"/>
          <w:sz w:val="20"/>
          <w:szCs w:val="20"/>
          <w:shd w:val="clear" w:color="auto" w:fill="FFFFFF"/>
        </w:rPr>
      </w:pPr>
    </w:p>
    <w:p w14:paraId="15143D9E" w14:textId="2A6E1743" w:rsidR="00A55BA7" w:rsidDel="00C57C8A" w:rsidRDefault="00AE3337" w:rsidP="00C57C8A">
      <w:pPr>
        <w:pStyle w:val="Heading4"/>
        <w:spacing w:line="240" w:lineRule="auto"/>
        <w:rPr>
          <w:del w:id="402" w:author="Author"/>
          <w:rStyle w:val="normaltextrun"/>
          <w:rFonts w:eastAsia="SimSun"/>
          <w:color w:val="171717"/>
          <w:sz w:val="20"/>
          <w:szCs w:val="20"/>
          <w:shd w:val="clear" w:color="auto" w:fill="FFFFFF"/>
        </w:rPr>
      </w:pPr>
      <w:ins w:id="403" w:author="Author">
        <w:del w:id="404" w:author="Author">
          <w:r w:rsidRPr="00AE3337" w:rsidDel="00C57C8A">
            <w:rPr>
              <w:rStyle w:val="normaltextrun"/>
              <w:rFonts w:eastAsia="SimSun"/>
              <w:color w:val="171717"/>
              <w:sz w:val="20"/>
              <w:szCs w:val="20"/>
              <w:shd w:val="clear" w:color="auto" w:fill="FFFFFF"/>
            </w:rPr>
            <w:delText>Then you'll use these segments to target marketing initiatives like email-marketing campaigns and customer journeys. Segments like these, which you define by using a set of rules and conditions, are called dynamic segmentsbecause membership in these segments changes constantly and automatically based on information in your customer engagement database. (Static segments are populated by adding contacts explicitly, one at a time.)</w:delText>
          </w:r>
          <w:r w:rsidR="00A55BA7" w:rsidRPr="00A55BA7" w:rsidDel="00AE3337">
            <w:rPr>
              <w:rStyle w:val="normaltextrun"/>
              <w:color w:val="171717"/>
              <w:szCs w:val="20"/>
              <w:shd w:val="clear" w:color="auto" w:fill="FFFFFF"/>
            </w:rPr>
            <w:delText>connector.</w:delText>
          </w:r>
          <w:r w:rsidR="00735988" w:rsidDel="00AE3337">
            <w:rPr>
              <w:rStyle w:val="normaltextrun"/>
              <w:color w:val="171717"/>
              <w:szCs w:val="20"/>
              <w:shd w:val="clear" w:color="auto" w:fill="FFFFFF"/>
            </w:rPr>
            <w:delText>First of all</w:delText>
          </w:r>
          <w:r w:rsidR="001B61F6" w:rsidDel="00AE3337">
            <w:rPr>
              <w:rStyle w:val="normaltextrun"/>
              <w:color w:val="171717"/>
              <w:szCs w:val="20"/>
              <w:shd w:val="clear" w:color="auto" w:fill="FFFFFF"/>
            </w:rPr>
            <w:delText>First</w:delText>
          </w:r>
          <w:r w:rsidR="00735988" w:rsidDel="00AE3337">
            <w:rPr>
              <w:rStyle w:val="normaltextrun"/>
              <w:color w:val="171717"/>
              <w:szCs w:val="20"/>
              <w:shd w:val="clear" w:color="auto" w:fill="FFFFFF"/>
            </w:rPr>
            <w:delText>, you need to understand the</w:delText>
          </w:r>
          <w:r w:rsidR="00F247F0" w:rsidDel="00AE3337">
            <w:rPr>
              <w:rStyle w:val="normaltextrun"/>
              <w:color w:val="171717"/>
              <w:szCs w:val="20"/>
              <w:shd w:val="clear" w:color="auto" w:fill="FFFFFF"/>
            </w:rPr>
            <w:delText xml:space="preserve"> usage and</w:delText>
          </w:r>
          <w:r w:rsidR="00735988" w:rsidDel="00AE3337">
            <w:rPr>
              <w:rStyle w:val="normaltextrun"/>
              <w:color w:val="171717"/>
              <w:szCs w:val="20"/>
              <w:shd w:val="clear" w:color="auto" w:fill="FFFFFF"/>
            </w:rPr>
            <w:delText xml:space="preserve"> value proposition of the </w:delText>
          </w:r>
          <w:r w:rsidR="00F247F0" w:rsidDel="00AE3337">
            <w:rPr>
              <w:rStyle w:val="normaltextrun"/>
              <w:color w:val="171717"/>
              <w:szCs w:val="20"/>
              <w:shd w:val="clear" w:color="auto" w:fill="FFFFFF"/>
            </w:rPr>
            <w:delText>Microsoft Relationship Sales Solution (MRSs)</w:delText>
          </w:r>
        </w:del>
      </w:ins>
    </w:p>
    <w:p w14:paraId="1E6B52D6" w14:textId="72EC765F" w:rsidR="00C57C8A" w:rsidRPr="00C57C8A" w:rsidDel="004B68EA" w:rsidRDefault="00C57C8A" w:rsidP="00C57C8A">
      <w:pPr>
        <w:rPr>
          <w:ins w:id="405" w:author="Author"/>
          <w:del w:id="406" w:author="Author"/>
          <w:rPrChange w:id="407" w:author="Author">
            <w:rPr>
              <w:ins w:id="408" w:author="Author"/>
              <w:del w:id="409" w:author="Author"/>
              <w:rStyle w:val="normaltextrun"/>
              <w:rFonts w:asciiTheme="minorHAnsi" w:eastAsia="SimSun" w:hAnsiTheme="minorHAnsi" w:cstheme="minorHAnsi"/>
              <w:color w:val="171717"/>
              <w:sz w:val="20"/>
              <w:szCs w:val="20"/>
              <w:shd w:val="clear" w:color="auto" w:fill="FFFFFF"/>
            </w:rPr>
          </w:rPrChange>
        </w:rPr>
        <w:pPrChange w:id="410" w:author="Author">
          <w:pPr>
            <w:pStyle w:val="paragraph"/>
            <w:spacing w:before="0" w:beforeAutospacing="0" w:after="0" w:afterAutospacing="0"/>
            <w:textAlignment w:val="baseline"/>
          </w:pPr>
        </w:pPrChange>
      </w:pPr>
    </w:p>
    <w:p w14:paraId="0DBB307B" w14:textId="11AE273C" w:rsidR="00907565" w:rsidRPr="00907565" w:rsidDel="00AE3337" w:rsidRDefault="00907565" w:rsidP="00907565">
      <w:pPr>
        <w:shd w:val="clear" w:color="auto" w:fill="FFFFFF"/>
        <w:spacing w:before="100" w:beforeAutospacing="1" w:after="100" w:afterAutospacing="1" w:line="240" w:lineRule="auto"/>
        <w:rPr>
          <w:ins w:id="411" w:author="Author"/>
          <w:del w:id="412" w:author="Author"/>
          <w:rFonts w:eastAsia="Times New Roman" w:cs="Segoe UI"/>
          <w:color w:val="171717"/>
          <w:szCs w:val="20"/>
          <w:lang w:val="en-SG" w:eastAsia="en-SG"/>
          <w:rPrChange w:id="413" w:author="Author">
            <w:rPr>
              <w:ins w:id="414" w:author="Author"/>
              <w:del w:id="415" w:author="Author"/>
              <w:rFonts w:eastAsia="Times New Roman" w:cs="Segoe UI"/>
              <w:color w:val="171717"/>
              <w:sz w:val="24"/>
              <w:szCs w:val="24"/>
              <w:lang w:val="en-SG" w:eastAsia="en-SG"/>
            </w:rPr>
          </w:rPrChange>
        </w:rPr>
      </w:pPr>
      <w:ins w:id="416" w:author="Author">
        <w:del w:id="417" w:author="Author">
          <w:r w:rsidRPr="00907565" w:rsidDel="00AE3337">
            <w:rPr>
              <w:rFonts w:eastAsia="Times New Roman" w:cs="Segoe UI"/>
              <w:color w:val="171717"/>
              <w:szCs w:val="20"/>
              <w:lang w:val="en-SG" w:eastAsia="en-SG"/>
              <w:rPrChange w:id="418" w:author="Author">
                <w:rPr>
                  <w:rFonts w:eastAsia="Times New Roman" w:cs="Segoe UI"/>
                  <w:color w:val="171717"/>
                  <w:sz w:val="24"/>
                  <w:szCs w:val="24"/>
                  <w:lang w:val="en-SG" w:eastAsia="en-SG"/>
                </w:rPr>
              </w:rPrChange>
            </w:rPr>
            <w:lastRenderedPageBreak/>
            <w:delText>Our approach with Dynamics 365 Marketing is to unleash the power of all your data—infusing it with AI and empowering you to deliver meaningful messages to your customers. Making the product easy to use is a guiding principle for us as we build features to help you achieve your goals. In the current release, in response to customer feedback, our key themes are to deliver deeper personalization with your communications, to do more out of the box with channels, and give you the insights to deliver better results from your marketing activities.</w:delText>
          </w:r>
        </w:del>
      </w:ins>
    </w:p>
    <w:p w14:paraId="613FA56A" w14:textId="7E93078B" w:rsidR="00907565" w:rsidRPr="00907565" w:rsidDel="00AE3337" w:rsidRDefault="00907565" w:rsidP="00907565">
      <w:pPr>
        <w:shd w:val="clear" w:color="auto" w:fill="FFFFFF"/>
        <w:spacing w:before="100" w:beforeAutospacing="1" w:after="100" w:afterAutospacing="1" w:line="240" w:lineRule="auto"/>
        <w:rPr>
          <w:ins w:id="419" w:author="Author"/>
          <w:del w:id="420" w:author="Author"/>
          <w:rFonts w:eastAsia="Times New Roman" w:cs="Segoe UI"/>
          <w:color w:val="171717"/>
          <w:szCs w:val="20"/>
          <w:lang w:val="en-SG" w:eastAsia="en-SG"/>
          <w:rPrChange w:id="421" w:author="Author">
            <w:rPr>
              <w:ins w:id="422" w:author="Author"/>
              <w:del w:id="423" w:author="Author"/>
              <w:rFonts w:eastAsia="Times New Roman" w:cs="Segoe UI"/>
              <w:color w:val="171717"/>
              <w:sz w:val="24"/>
              <w:szCs w:val="24"/>
              <w:lang w:val="en-SG" w:eastAsia="en-SG"/>
            </w:rPr>
          </w:rPrChange>
        </w:rPr>
      </w:pPr>
      <w:ins w:id="424" w:author="Author">
        <w:del w:id="425" w:author="Author">
          <w:r w:rsidRPr="00907565" w:rsidDel="00AE3337">
            <w:rPr>
              <w:rFonts w:eastAsia="Times New Roman" w:cs="Segoe UI"/>
              <w:color w:val="171717"/>
              <w:szCs w:val="20"/>
              <w:lang w:val="en-SG" w:eastAsia="en-SG"/>
              <w:rPrChange w:id="426" w:author="Author">
                <w:rPr>
                  <w:rFonts w:eastAsia="Times New Roman" w:cs="Segoe UI"/>
                  <w:color w:val="171717"/>
                  <w:sz w:val="24"/>
                  <w:szCs w:val="24"/>
                  <w:lang w:val="en-SG" w:eastAsia="en-SG"/>
                </w:rPr>
              </w:rPrChange>
            </w:rPr>
            <w:delText>Deeper </w:delText>
          </w:r>
          <w:r w:rsidRPr="00907565" w:rsidDel="00AE3337">
            <w:rPr>
              <w:rFonts w:eastAsia="Times New Roman" w:cs="Segoe UI"/>
              <w:b/>
              <w:bCs/>
              <w:color w:val="171717"/>
              <w:szCs w:val="20"/>
              <w:lang w:val="en-SG" w:eastAsia="en-SG"/>
              <w:rPrChange w:id="427" w:author="Author">
                <w:rPr>
                  <w:rFonts w:eastAsia="Times New Roman" w:cs="Segoe UI"/>
                  <w:b/>
                  <w:bCs/>
                  <w:color w:val="171717"/>
                  <w:sz w:val="24"/>
                  <w:szCs w:val="24"/>
                  <w:lang w:val="en-SG" w:eastAsia="en-SG"/>
                </w:rPr>
              </w:rPrChange>
            </w:rPr>
            <w:delText>personalization</w:delText>
          </w:r>
          <w:r w:rsidRPr="00907565" w:rsidDel="00AE3337">
            <w:rPr>
              <w:rFonts w:eastAsia="Times New Roman" w:cs="Segoe UI"/>
              <w:color w:val="171717"/>
              <w:szCs w:val="20"/>
              <w:lang w:val="en-SG" w:eastAsia="en-SG"/>
              <w:rPrChange w:id="428" w:author="Author">
                <w:rPr>
                  <w:rFonts w:eastAsia="Times New Roman" w:cs="Segoe UI"/>
                  <w:color w:val="171717"/>
                  <w:sz w:val="24"/>
                  <w:szCs w:val="24"/>
                  <w:lang w:val="en-SG" w:eastAsia="en-SG"/>
                </w:rPr>
              </w:rPrChange>
            </w:rPr>
            <w:delText> to engage your customers:</w:delText>
          </w:r>
        </w:del>
      </w:ins>
    </w:p>
    <w:p w14:paraId="61B9BF54" w14:textId="241A7577" w:rsidR="00907565" w:rsidRPr="00907565" w:rsidDel="00AE3337" w:rsidRDefault="00907565" w:rsidP="00907565">
      <w:pPr>
        <w:numPr>
          <w:ilvl w:val="0"/>
          <w:numId w:val="94"/>
        </w:numPr>
        <w:shd w:val="clear" w:color="auto" w:fill="FFFFFF"/>
        <w:spacing w:after="0" w:line="240" w:lineRule="auto"/>
        <w:ind w:left="1290"/>
        <w:rPr>
          <w:ins w:id="429" w:author="Author"/>
          <w:del w:id="430" w:author="Author"/>
          <w:rFonts w:eastAsia="Times New Roman" w:cs="Segoe UI"/>
          <w:color w:val="171717"/>
          <w:szCs w:val="20"/>
          <w:lang w:val="en-SG" w:eastAsia="en-SG"/>
          <w:rPrChange w:id="431" w:author="Author">
            <w:rPr>
              <w:ins w:id="432" w:author="Author"/>
              <w:del w:id="433" w:author="Author"/>
              <w:rFonts w:eastAsia="Times New Roman" w:cs="Segoe UI"/>
              <w:color w:val="171717"/>
              <w:sz w:val="24"/>
              <w:szCs w:val="24"/>
              <w:lang w:val="en-SG" w:eastAsia="en-SG"/>
            </w:rPr>
          </w:rPrChange>
        </w:rPr>
      </w:pPr>
      <w:ins w:id="434" w:author="Author">
        <w:del w:id="435" w:author="Author">
          <w:r w:rsidRPr="00907565" w:rsidDel="00AE3337">
            <w:rPr>
              <w:rFonts w:eastAsia="Times New Roman" w:cs="Segoe UI"/>
              <w:color w:val="171717"/>
              <w:szCs w:val="20"/>
              <w:lang w:val="en-SG" w:eastAsia="en-SG"/>
              <w:rPrChange w:id="436" w:author="Author">
                <w:rPr>
                  <w:rFonts w:eastAsia="Times New Roman" w:cs="Segoe UI"/>
                  <w:color w:val="171717"/>
                  <w:sz w:val="24"/>
                  <w:szCs w:val="24"/>
                  <w:lang w:val="en-SG" w:eastAsia="en-SG"/>
                </w:rPr>
              </w:rPrChange>
            </w:rPr>
            <w:delText>Author dynamic content with ease through a new point-and-click interface.</w:delText>
          </w:r>
        </w:del>
      </w:ins>
    </w:p>
    <w:p w14:paraId="2DEDE1F8" w14:textId="2B3F13DD" w:rsidR="00907565" w:rsidRPr="00907565" w:rsidDel="00AE3337" w:rsidRDefault="00907565" w:rsidP="00907565">
      <w:pPr>
        <w:numPr>
          <w:ilvl w:val="0"/>
          <w:numId w:val="94"/>
        </w:numPr>
        <w:shd w:val="clear" w:color="auto" w:fill="FFFFFF"/>
        <w:spacing w:after="0" w:line="240" w:lineRule="auto"/>
        <w:ind w:left="1290"/>
        <w:rPr>
          <w:ins w:id="437" w:author="Author"/>
          <w:del w:id="438" w:author="Author"/>
          <w:rFonts w:eastAsia="Times New Roman" w:cs="Segoe UI"/>
          <w:color w:val="171717"/>
          <w:szCs w:val="20"/>
          <w:lang w:val="en-SG" w:eastAsia="en-SG"/>
          <w:rPrChange w:id="439" w:author="Author">
            <w:rPr>
              <w:ins w:id="440" w:author="Author"/>
              <w:del w:id="441" w:author="Author"/>
              <w:rFonts w:eastAsia="Times New Roman" w:cs="Segoe UI"/>
              <w:color w:val="171717"/>
              <w:sz w:val="24"/>
              <w:szCs w:val="24"/>
              <w:lang w:val="en-SG" w:eastAsia="en-SG"/>
            </w:rPr>
          </w:rPrChange>
        </w:rPr>
      </w:pPr>
      <w:ins w:id="442" w:author="Author">
        <w:del w:id="443" w:author="Author">
          <w:r w:rsidRPr="00907565" w:rsidDel="00AE3337">
            <w:rPr>
              <w:rFonts w:eastAsia="Times New Roman" w:cs="Segoe UI"/>
              <w:color w:val="171717"/>
              <w:szCs w:val="20"/>
              <w:lang w:val="en-SG" w:eastAsia="en-SG"/>
              <w:rPrChange w:id="444" w:author="Author">
                <w:rPr>
                  <w:rFonts w:eastAsia="Times New Roman" w:cs="Segoe UI"/>
                  <w:color w:val="171717"/>
                  <w:sz w:val="24"/>
                  <w:szCs w:val="24"/>
                  <w:lang w:val="en-SG" w:eastAsia="en-SG"/>
                </w:rPr>
              </w:rPrChange>
            </w:rPr>
            <w:delText>Create deeply personalized emails from a more flexible set of data sources.</w:delText>
          </w:r>
        </w:del>
      </w:ins>
    </w:p>
    <w:p w14:paraId="1A02A284" w14:textId="7F97A680" w:rsidR="00907565" w:rsidRPr="00907565" w:rsidDel="00AE3337" w:rsidRDefault="00907565" w:rsidP="00907565">
      <w:pPr>
        <w:numPr>
          <w:ilvl w:val="0"/>
          <w:numId w:val="94"/>
        </w:numPr>
        <w:shd w:val="clear" w:color="auto" w:fill="FFFFFF"/>
        <w:spacing w:after="0" w:line="240" w:lineRule="auto"/>
        <w:ind w:left="1290"/>
        <w:rPr>
          <w:ins w:id="445" w:author="Author"/>
          <w:del w:id="446" w:author="Author"/>
          <w:rFonts w:eastAsia="Times New Roman" w:cs="Segoe UI"/>
          <w:color w:val="171717"/>
          <w:szCs w:val="20"/>
          <w:lang w:val="en-SG" w:eastAsia="en-SG"/>
          <w:rPrChange w:id="447" w:author="Author">
            <w:rPr>
              <w:ins w:id="448" w:author="Author"/>
              <w:del w:id="449" w:author="Author"/>
              <w:rFonts w:eastAsia="Times New Roman" w:cs="Segoe UI"/>
              <w:color w:val="171717"/>
              <w:sz w:val="24"/>
              <w:szCs w:val="24"/>
              <w:lang w:val="en-SG" w:eastAsia="en-SG"/>
            </w:rPr>
          </w:rPrChange>
        </w:rPr>
      </w:pPr>
      <w:ins w:id="450" w:author="Author">
        <w:del w:id="451" w:author="Author">
          <w:r w:rsidRPr="00907565" w:rsidDel="00AE3337">
            <w:rPr>
              <w:rFonts w:eastAsia="Times New Roman" w:cs="Segoe UI"/>
              <w:color w:val="171717"/>
              <w:szCs w:val="20"/>
              <w:lang w:val="en-SG" w:eastAsia="en-SG"/>
              <w:rPrChange w:id="452" w:author="Author">
                <w:rPr>
                  <w:rFonts w:eastAsia="Times New Roman" w:cs="Segoe UI"/>
                  <w:color w:val="171717"/>
                  <w:sz w:val="24"/>
                  <w:szCs w:val="24"/>
                  <w:lang w:val="en-SG" w:eastAsia="en-SG"/>
                </w:rPr>
              </w:rPrChange>
            </w:rPr>
            <w:delText>Target AI-generated segments using attributes such as recency, frequency, and monetization to target high-churn risk or high-value customers.</w:delText>
          </w:r>
        </w:del>
      </w:ins>
    </w:p>
    <w:p w14:paraId="72215700" w14:textId="4197C3E2" w:rsidR="00907565" w:rsidRPr="00907565" w:rsidDel="00AE3337" w:rsidRDefault="00907565" w:rsidP="00907565">
      <w:pPr>
        <w:shd w:val="clear" w:color="auto" w:fill="FFFFFF"/>
        <w:spacing w:before="100" w:beforeAutospacing="1" w:after="100" w:afterAutospacing="1" w:line="240" w:lineRule="auto"/>
        <w:rPr>
          <w:ins w:id="453" w:author="Author"/>
          <w:del w:id="454" w:author="Author"/>
          <w:rFonts w:eastAsia="Times New Roman" w:cs="Segoe UI"/>
          <w:color w:val="171717"/>
          <w:szCs w:val="20"/>
          <w:lang w:val="en-SG" w:eastAsia="en-SG"/>
          <w:rPrChange w:id="455" w:author="Author">
            <w:rPr>
              <w:ins w:id="456" w:author="Author"/>
              <w:del w:id="457" w:author="Author"/>
              <w:rFonts w:eastAsia="Times New Roman" w:cs="Segoe UI"/>
              <w:color w:val="171717"/>
              <w:sz w:val="24"/>
              <w:szCs w:val="24"/>
              <w:lang w:val="en-SG" w:eastAsia="en-SG"/>
            </w:rPr>
          </w:rPrChange>
        </w:rPr>
      </w:pPr>
      <w:ins w:id="458" w:author="Author">
        <w:del w:id="459" w:author="Author">
          <w:r w:rsidRPr="00907565" w:rsidDel="00AE3337">
            <w:rPr>
              <w:rFonts w:eastAsia="Times New Roman" w:cs="Segoe UI"/>
              <w:color w:val="171717"/>
              <w:szCs w:val="20"/>
              <w:lang w:val="en-SG" w:eastAsia="en-SG"/>
              <w:rPrChange w:id="460" w:author="Author">
                <w:rPr>
                  <w:rFonts w:eastAsia="Times New Roman" w:cs="Segoe UI"/>
                  <w:color w:val="171717"/>
                  <w:sz w:val="24"/>
                  <w:szCs w:val="24"/>
                  <w:lang w:val="en-SG" w:eastAsia="en-SG"/>
                </w:rPr>
              </w:rPrChange>
            </w:rPr>
            <w:delText>More </w:delText>
          </w:r>
          <w:r w:rsidRPr="00907565" w:rsidDel="00AE3337">
            <w:rPr>
              <w:rFonts w:eastAsia="Times New Roman" w:cs="Segoe UI"/>
              <w:b/>
              <w:bCs/>
              <w:color w:val="171717"/>
              <w:szCs w:val="20"/>
              <w:lang w:val="en-SG" w:eastAsia="en-SG"/>
              <w:rPrChange w:id="461" w:author="Author">
                <w:rPr>
                  <w:rFonts w:eastAsia="Times New Roman" w:cs="Segoe UI"/>
                  <w:b/>
                  <w:bCs/>
                  <w:color w:val="171717"/>
                  <w:sz w:val="24"/>
                  <w:szCs w:val="24"/>
                  <w:lang w:val="en-SG" w:eastAsia="en-SG"/>
                </w:rPr>
              </w:rPrChange>
            </w:rPr>
            <w:delText>channels</w:delText>
          </w:r>
          <w:r w:rsidRPr="00907565" w:rsidDel="00AE3337">
            <w:rPr>
              <w:rFonts w:eastAsia="Times New Roman" w:cs="Segoe UI"/>
              <w:color w:val="171717"/>
              <w:szCs w:val="20"/>
              <w:lang w:val="en-SG" w:eastAsia="en-SG"/>
              <w:rPrChange w:id="462" w:author="Author">
                <w:rPr>
                  <w:rFonts w:eastAsia="Times New Roman" w:cs="Segoe UI"/>
                  <w:color w:val="171717"/>
                  <w:sz w:val="24"/>
                  <w:szCs w:val="24"/>
                  <w:lang w:val="en-SG" w:eastAsia="en-SG"/>
                </w:rPr>
              </w:rPrChange>
            </w:rPr>
            <w:delText>, power, and ease to reach your customers with the right messages:</w:delText>
          </w:r>
        </w:del>
      </w:ins>
    </w:p>
    <w:p w14:paraId="04138BEC" w14:textId="521F1BAE" w:rsidR="00907565" w:rsidRPr="00907565" w:rsidDel="00AE3337" w:rsidRDefault="00907565" w:rsidP="00907565">
      <w:pPr>
        <w:numPr>
          <w:ilvl w:val="0"/>
          <w:numId w:val="95"/>
        </w:numPr>
        <w:shd w:val="clear" w:color="auto" w:fill="FFFFFF"/>
        <w:spacing w:after="0" w:line="240" w:lineRule="auto"/>
        <w:ind w:left="1290"/>
        <w:rPr>
          <w:ins w:id="463" w:author="Author"/>
          <w:del w:id="464" w:author="Author"/>
          <w:rFonts w:eastAsia="Times New Roman" w:cs="Segoe UI"/>
          <w:color w:val="171717"/>
          <w:szCs w:val="20"/>
          <w:lang w:val="en-SG" w:eastAsia="en-SG"/>
          <w:rPrChange w:id="465" w:author="Author">
            <w:rPr>
              <w:ins w:id="466" w:author="Author"/>
              <w:del w:id="467" w:author="Author"/>
              <w:rFonts w:eastAsia="Times New Roman" w:cs="Segoe UI"/>
              <w:color w:val="171717"/>
              <w:sz w:val="24"/>
              <w:szCs w:val="24"/>
              <w:lang w:val="en-SG" w:eastAsia="en-SG"/>
            </w:rPr>
          </w:rPrChange>
        </w:rPr>
      </w:pPr>
      <w:ins w:id="468" w:author="Author">
        <w:del w:id="469" w:author="Author">
          <w:r w:rsidRPr="00907565" w:rsidDel="00AE3337">
            <w:rPr>
              <w:rFonts w:eastAsia="Times New Roman" w:cs="Segoe UI"/>
              <w:color w:val="171717"/>
              <w:szCs w:val="20"/>
              <w:lang w:val="en-SG" w:eastAsia="en-SG"/>
              <w:rPrChange w:id="470" w:author="Author">
                <w:rPr>
                  <w:rFonts w:eastAsia="Times New Roman" w:cs="Segoe UI"/>
                  <w:color w:val="171717"/>
                  <w:sz w:val="24"/>
                  <w:szCs w:val="24"/>
                  <w:lang w:val="en-SG" w:eastAsia="en-SG"/>
                </w:rPr>
              </w:rPrChange>
            </w:rPr>
            <w:delText>Create emails quickly, with low effort, and without compromises using the new email editor experience.</w:delText>
          </w:r>
        </w:del>
      </w:ins>
    </w:p>
    <w:p w14:paraId="7CEB8604" w14:textId="546E9F65" w:rsidR="00907565" w:rsidRPr="00907565" w:rsidDel="00AE3337" w:rsidRDefault="00907565" w:rsidP="00907565">
      <w:pPr>
        <w:numPr>
          <w:ilvl w:val="0"/>
          <w:numId w:val="95"/>
        </w:numPr>
        <w:shd w:val="clear" w:color="auto" w:fill="FFFFFF"/>
        <w:spacing w:after="0" w:line="240" w:lineRule="auto"/>
        <w:ind w:left="1290"/>
        <w:rPr>
          <w:ins w:id="471" w:author="Author"/>
          <w:del w:id="472" w:author="Author"/>
          <w:rFonts w:eastAsia="Times New Roman" w:cs="Segoe UI"/>
          <w:color w:val="171717"/>
          <w:szCs w:val="20"/>
          <w:lang w:val="en-SG" w:eastAsia="en-SG"/>
          <w:rPrChange w:id="473" w:author="Author">
            <w:rPr>
              <w:ins w:id="474" w:author="Author"/>
              <w:del w:id="475" w:author="Author"/>
              <w:rFonts w:eastAsia="Times New Roman" w:cs="Segoe UI"/>
              <w:color w:val="171717"/>
              <w:sz w:val="24"/>
              <w:szCs w:val="24"/>
              <w:lang w:val="en-SG" w:eastAsia="en-SG"/>
            </w:rPr>
          </w:rPrChange>
        </w:rPr>
      </w:pPr>
      <w:ins w:id="476" w:author="Author">
        <w:del w:id="477" w:author="Author">
          <w:r w:rsidRPr="00907565" w:rsidDel="00AE3337">
            <w:rPr>
              <w:rFonts w:eastAsia="Times New Roman" w:cs="Segoe UI"/>
              <w:color w:val="171717"/>
              <w:szCs w:val="20"/>
              <w:lang w:val="en-SG" w:eastAsia="en-SG"/>
              <w:rPrChange w:id="478" w:author="Author">
                <w:rPr>
                  <w:rFonts w:eastAsia="Times New Roman" w:cs="Segoe UI"/>
                  <w:color w:val="171717"/>
                  <w:sz w:val="24"/>
                  <w:szCs w:val="24"/>
                  <w:lang w:val="en-SG" w:eastAsia="en-SG"/>
                </w:rPr>
              </w:rPrChange>
            </w:rPr>
            <w:delText>Search, version, manage, and use AI to tag your digital assets with a new centralized asset library.</w:delText>
          </w:r>
        </w:del>
      </w:ins>
    </w:p>
    <w:p w14:paraId="72814AE0" w14:textId="0C5A7983" w:rsidR="00907565" w:rsidRPr="00907565" w:rsidDel="00AE3337" w:rsidRDefault="00907565" w:rsidP="00907565">
      <w:pPr>
        <w:numPr>
          <w:ilvl w:val="0"/>
          <w:numId w:val="95"/>
        </w:numPr>
        <w:shd w:val="clear" w:color="auto" w:fill="FFFFFF"/>
        <w:spacing w:after="0" w:line="240" w:lineRule="auto"/>
        <w:ind w:left="1290"/>
        <w:rPr>
          <w:ins w:id="479" w:author="Author"/>
          <w:del w:id="480" w:author="Author"/>
          <w:rFonts w:eastAsia="Times New Roman" w:cs="Segoe UI"/>
          <w:color w:val="171717"/>
          <w:szCs w:val="20"/>
          <w:lang w:val="en-SG" w:eastAsia="en-SG"/>
          <w:rPrChange w:id="481" w:author="Author">
            <w:rPr>
              <w:ins w:id="482" w:author="Author"/>
              <w:del w:id="483" w:author="Author"/>
              <w:rFonts w:eastAsia="Times New Roman" w:cs="Segoe UI"/>
              <w:color w:val="171717"/>
              <w:sz w:val="24"/>
              <w:szCs w:val="24"/>
              <w:lang w:val="en-SG" w:eastAsia="en-SG"/>
            </w:rPr>
          </w:rPrChange>
        </w:rPr>
      </w:pPr>
      <w:ins w:id="484" w:author="Author">
        <w:del w:id="485" w:author="Author">
          <w:r w:rsidRPr="00907565" w:rsidDel="00AE3337">
            <w:rPr>
              <w:rFonts w:eastAsia="Times New Roman" w:cs="Segoe UI"/>
              <w:color w:val="171717"/>
              <w:szCs w:val="20"/>
              <w:lang w:val="en-SG" w:eastAsia="en-SG"/>
              <w:rPrChange w:id="486" w:author="Author">
                <w:rPr>
                  <w:rFonts w:eastAsia="Times New Roman" w:cs="Segoe UI"/>
                  <w:color w:val="171717"/>
                  <w:sz w:val="24"/>
                  <w:szCs w:val="24"/>
                  <w:lang w:val="en-SG" w:eastAsia="en-SG"/>
                </w:rPr>
              </w:rPrChange>
            </w:rPr>
            <w:delText>Use AI-driven recommendations to select and deliver the best image, video, document, or fragment for your messages.</w:delText>
          </w:r>
        </w:del>
      </w:ins>
    </w:p>
    <w:p w14:paraId="6522644A" w14:textId="0776E39A" w:rsidR="00907565" w:rsidRPr="00907565" w:rsidDel="00AE3337" w:rsidRDefault="00907565" w:rsidP="00907565">
      <w:pPr>
        <w:numPr>
          <w:ilvl w:val="0"/>
          <w:numId w:val="95"/>
        </w:numPr>
        <w:shd w:val="clear" w:color="auto" w:fill="FFFFFF"/>
        <w:spacing w:after="0" w:line="240" w:lineRule="auto"/>
        <w:ind w:left="1290"/>
        <w:rPr>
          <w:ins w:id="487" w:author="Author"/>
          <w:del w:id="488" w:author="Author"/>
          <w:rFonts w:eastAsia="Times New Roman" w:cs="Segoe UI"/>
          <w:color w:val="171717"/>
          <w:szCs w:val="20"/>
          <w:lang w:val="en-SG" w:eastAsia="en-SG"/>
          <w:rPrChange w:id="489" w:author="Author">
            <w:rPr>
              <w:ins w:id="490" w:author="Author"/>
              <w:del w:id="491" w:author="Author"/>
              <w:rFonts w:eastAsia="Times New Roman" w:cs="Segoe UI"/>
              <w:color w:val="171717"/>
              <w:sz w:val="24"/>
              <w:szCs w:val="24"/>
              <w:lang w:val="en-SG" w:eastAsia="en-SG"/>
            </w:rPr>
          </w:rPrChange>
        </w:rPr>
      </w:pPr>
      <w:ins w:id="492" w:author="Author">
        <w:del w:id="493" w:author="Author">
          <w:r w:rsidRPr="00907565" w:rsidDel="00AE3337">
            <w:rPr>
              <w:rFonts w:eastAsia="Times New Roman" w:cs="Segoe UI"/>
              <w:color w:val="171717"/>
              <w:szCs w:val="20"/>
              <w:lang w:val="en-SG" w:eastAsia="en-SG"/>
              <w:rPrChange w:id="494" w:author="Author">
                <w:rPr>
                  <w:rFonts w:eastAsia="Times New Roman" w:cs="Segoe UI"/>
                  <w:color w:val="171717"/>
                  <w:sz w:val="24"/>
                  <w:szCs w:val="24"/>
                  <w:lang w:val="en-SG" w:eastAsia="en-SG"/>
                </w:rPr>
              </w:rPrChange>
            </w:rPr>
            <w:delText>Create and send SMS messages to any mobile phone.</w:delText>
          </w:r>
        </w:del>
      </w:ins>
    </w:p>
    <w:p w14:paraId="736E60E4" w14:textId="462DE00D" w:rsidR="00907565" w:rsidRPr="00907565" w:rsidDel="00AE3337" w:rsidRDefault="00907565" w:rsidP="00907565">
      <w:pPr>
        <w:numPr>
          <w:ilvl w:val="0"/>
          <w:numId w:val="95"/>
        </w:numPr>
        <w:shd w:val="clear" w:color="auto" w:fill="FFFFFF"/>
        <w:spacing w:after="0" w:line="240" w:lineRule="auto"/>
        <w:ind w:left="1290"/>
        <w:rPr>
          <w:ins w:id="495" w:author="Author"/>
          <w:del w:id="496" w:author="Author"/>
          <w:rFonts w:eastAsia="Times New Roman" w:cs="Segoe UI"/>
          <w:color w:val="171717"/>
          <w:szCs w:val="20"/>
          <w:lang w:val="en-SG" w:eastAsia="en-SG"/>
          <w:rPrChange w:id="497" w:author="Author">
            <w:rPr>
              <w:ins w:id="498" w:author="Author"/>
              <w:del w:id="499" w:author="Author"/>
              <w:rFonts w:eastAsia="Times New Roman" w:cs="Segoe UI"/>
              <w:color w:val="171717"/>
              <w:sz w:val="24"/>
              <w:szCs w:val="24"/>
              <w:lang w:val="en-SG" w:eastAsia="en-SG"/>
            </w:rPr>
          </w:rPrChange>
        </w:rPr>
      </w:pPr>
      <w:ins w:id="500" w:author="Author">
        <w:del w:id="501" w:author="Author">
          <w:r w:rsidRPr="00907565" w:rsidDel="00AE3337">
            <w:rPr>
              <w:rFonts w:eastAsia="Times New Roman" w:cs="Segoe UI"/>
              <w:color w:val="171717"/>
              <w:szCs w:val="20"/>
              <w:lang w:val="en-SG" w:eastAsia="en-SG"/>
              <w:rPrChange w:id="502" w:author="Author">
                <w:rPr>
                  <w:rFonts w:eastAsia="Times New Roman" w:cs="Segoe UI"/>
                  <w:color w:val="171717"/>
                  <w:sz w:val="24"/>
                  <w:szCs w:val="24"/>
                  <w:lang w:val="en-SG" w:eastAsia="en-SG"/>
                </w:rPr>
              </w:rPrChange>
            </w:rPr>
            <w:delText>Deliver push notifications to any Android or iOS app.</w:delText>
          </w:r>
        </w:del>
      </w:ins>
    </w:p>
    <w:p w14:paraId="6C880E40" w14:textId="409DB951" w:rsidR="00907565" w:rsidRPr="00907565" w:rsidDel="00AE3337" w:rsidRDefault="00907565" w:rsidP="00907565">
      <w:pPr>
        <w:shd w:val="clear" w:color="auto" w:fill="FFFFFF"/>
        <w:spacing w:before="100" w:beforeAutospacing="1" w:after="100" w:afterAutospacing="1" w:line="240" w:lineRule="auto"/>
        <w:rPr>
          <w:ins w:id="503" w:author="Author"/>
          <w:del w:id="504" w:author="Author"/>
          <w:rFonts w:eastAsia="Times New Roman" w:cs="Segoe UI"/>
          <w:color w:val="171717"/>
          <w:szCs w:val="20"/>
          <w:lang w:val="en-SG" w:eastAsia="en-SG"/>
          <w:rPrChange w:id="505" w:author="Author">
            <w:rPr>
              <w:ins w:id="506" w:author="Author"/>
              <w:del w:id="507" w:author="Author"/>
              <w:rFonts w:eastAsia="Times New Roman" w:cs="Segoe UI"/>
              <w:color w:val="171717"/>
              <w:sz w:val="24"/>
              <w:szCs w:val="24"/>
              <w:lang w:val="en-SG" w:eastAsia="en-SG"/>
            </w:rPr>
          </w:rPrChange>
        </w:rPr>
      </w:pPr>
      <w:ins w:id="508" w:author="Author">
        <w:del w:id="509" w:author="Author">
          <w:r w:rsidRPr="00907565" w:rsidDel="00AE3337">
            <w:rPr>
              <w:rFonts w:eastAsia="Times New Roman" w:cs="Segoe UI"/>
              <w:b/>
              <w:bCs/>
              <w:color w:val="171717"/>
              <w:szCs w:val="20"/>
              <w:lang w:val="en-SG" w:eastAsia="en-SG"/>
              <w:rPrChange w:id="510" w:author="Author">
                <w:rPr>
                  <w:rFonts w:eastAsia="Times New Roman" w:cs="Segoe UI"/>
                  <w:b/>
                  <w:bCs/>
                  <w:color w:val="171717"/>
                  <w:sz w:val="24"/>
                  <w:szCs w:val="24"/>
                  <w:lang w:val="en-SG" w:eastAsia="en-SG"/>
                </w:rPr>
              </w:rPrChange>
            </w:rPr>
            <w:delText>Analytics</w:delText>
          </w:r>
          <w:r w:rsidRPr="00907565" w:rsidDel="00AE3337">
            <w:rPr>
              <w:rFonts w:eastAsia="Times New Roman" w:cs="Segoe UI"/>
              <w:color w:val="171717"/>
              <w:szCs w:val="20"/>
              <w:lang w:val="en-SG" w:eastAsia="en-SG"/>
              <w:rPrChange w:id="511" w:author="Author">
                <w:rPr>
                  <w:rFonts w:eastAsia="Times New Roman" w:cs="Segoe UI"/>
                  <w:color w:val="171717"/>
                  <w:sz w:val="24"/>
                  <w:szCs w:val="24"/>
                  <w:lang w:val="en-SG" w:eastAsia="en-SG"/>
                </w:rPr>
              </w:rPrChange>
            </w:rPr>
            <w:delText> to improve results and achieve your business goals:</w:delText>
          </w:r>
        </w:del>
      </w:ins>
    </w:p>
    <w:p w14:paraId="3A979E2B" w14:textId="5F5BB02B" w:rsidR="00907565" w:rsidRPr="00907565" w:rsidDel="00AE3337" w:rsidRDefault="00907565" w:rsidP="00907565">
      <w:pPr>
        <w:numPr>
          <w:ilvl w:val="0"/>
          <w:numId w:val="96"/>
        </w:numPr>
        <w:shd w:val="clear" w:color="auto" w:fill="FFFFFF"/>
        <w:spacing w:after="0" w:line="240" w:lineRule="auto"/>
        <w:ind w:left="1290"/>
        <w:rPr>
          <w:ins w:id="512" w:author="Author"/>
          <w:del w:id="513" w:author="Author"/>
          <w:rFonts w:eastAsia="Times New Roman" w:cs="Segoe UI"/>
          <w:color w:val="171717"/>
          <w:szCs w:val="20"/>
          <w:lang w:val="en-SG" w:eastAsia="en-SG"/>
          <w:rPrChange w:id="514" w:author="Author">
            <w:rPr>
              <w:ins w:id="515" w:author="Author"/>
              <w:del w:id="516" w:author="Author"/>
              <w:rFonts w:eastAsia="Times New Roman" w:cs="Segoe UI"/>
              <w:color w:val="171717"/>
              <w:sz w:val="24"/>
              <w:szCs w:val="24"/>
              <w:lang w:val="en-SG" w:eastAsia="en-SG"/>
            </w:rPr>
          </w:rPrChange>
        </w:rPr>
      </w:pPr>
      <w:ins w:id="517" w:author="Author">
        <w:del w:id="518" w:author="Author">
          <w:r w:rsidRPr="00907565" w:rsidDel="00AE3337">
            <w:rPr>
              <w:rFonts w:eastAsia="Times New Roman" w:cs="Segoe UI"/>
              <w:color w:val="171717"/>
              <w:szCs w:val="20"/>
              <w:lang w:val="en-SG" w:eastAsia="en-SG"/>
              <w:rPrChange w:id="519" w:author="Author">
                <w:rPr>
                  <w:rFonts w:eastAsia="Times New Roman" w:cs="Segoe UI"/>
                  <w:color w:val="171717"/>
                  <w:sz w:val="24"/>
                  <w:szCs w:val="24"/>
                  <w:lang w:val="en-SG" w:eastAsia="en-SG"/>
                </w:rPr>
              </w:rPrChange>
            </w:rPr>
            <w:delText>Improve journey effectiveness with a new set of built-in analytics dashboards and cross-journey insights.</w:delText>
          </w:r>
        </w:del>
      </w:ins>
    </w:p>
    <w:p w14:paraId="659BA745" w14:textId="32B65B6C" w:rsidR="00907565" w:rsidRPr="00907565" w:rsidDel="00AE3337" w:rsidRDefault="00907565" w:rsidP="00907565">
      <w:pPr>
        <w:numPr>
          <w:ilvl w:val="0"/>
          <w:numId w:val="96"/>
        </w:numPr>
        <w:shd w:val="clear" w:color="auto" w:fill="FFFFFF"/>
        <w:spacing w:after="0" w:line="240" w:lineRule="auto"/>
        <w:ind w:left="1290"/>
        <w:rPr>
          <w:ins w:id="520" w:author="Author"/>
          <w:del w:id="521" w:author="Author"/>
          <w:rFonts w:eastAsia="Times New Roman" w:cs="Segoe UI"/>
          <w:color w:val="171717"/>
          <w:szCs w:val="20"/>
          <w:lang w:val="en-SG" w:eastAsia="en-SG"/>
          <w:rPrChange w:id="522" w:author="Author">
            <w:rPr>
              <w:ins w:id="523" w:author="Author"/>
              <w:del w:id="524" w:author="Author"/>
              <w:rFonts w:eastAsia="Times New Roman" w:cs="Segoe UI"/>
              <w:color w:val="171717"/>
              <w:sz w:val="24"/>
              <w:szCs w:val="24"/>
              <w:lang w:val="en-SG" w:eastAsia="en-SG"/>
            </w:rPr>
          </w:rPrChange>
        </w:rPr>
      </w:pPr>
      <w:ins w:id="525" w:author="Author">
        <w:del w:id="526" w:author="Author">
          <w:r w:rsidRPr="00907565" w:rsidDel="00AE3337">
            <w:rPr>
              <w:rFonts w:eastAsia="Times New Roman" w:cs="Segoe UI"/>
              <w:color w:val="171717"/>
              <w:szCs w:val="20"/>
              <w:lang w:val="en-SG" w:eastAsia="en-SG"/>
              <w:rPrChange w:id="527" w:author="Author">
                <w:rPr>
                  <w:rFonts w:eastAsia="Times New Roman" w:cs="Segoe UI"/>
                  <w:color w:val="171717"/>
                  <w:sz w:val="24"/>
                  <w:szCs w:val="24"/>
                  <w:lang w:val="en-SG" w:eastAsia="en-SG"/>
                </w:rPr>
              </w:rPrChange>
            </w:rPr>
            <w:delText>In real time, monitor your customer journeys and channel KPIs.</w:delText>
          </w:r>
        </w:del>
      </w:ins>
    </w:p>
    <w:p w14:paraId="1F6CDF21" w14:textId="1990D69F" w:rsidR="00907565" w:rsidRPr="00907565" w:rsidDel="00AE3337" w:rsidRDefault="00907565" w:rsidP="00907565">
      <w:pPr>
        <w:numPr>
          <w:ilvl w:val="0"/>
          <w:numId w:val="96"/>
        </w:numPr>
        <w:shd w:val="clear" w:color="auto" w:fill="FFFFFF"/>
        <w:spacing w:after="0" w:line="240" w:lineRule="auto"/>
        <w:ind w:left="1290"/>
        <w:rPr>
          <w:ins w:id="528" w:author="Author"/>
          <w:del w:id="529" w:author="Author"/>
          <w:rFonts w:eastAsia="Times New Roman" w:cs="Segoe UI"/>
          <w:color w:val="171717"/>
          <w:szCs w:val="20"/>
          <w:lang w:val="en-SG" w:eastAsia="en-SG"/>
          <w:rPrChange w:id="530" w:author="Author">
            <w:rPr>
              <w:ins w:id="531" w:author="Author"/>
              <w:del w:id="532" w:author="Author"/>
              <w:rFonts w:eastAsia="Times New Roman" w:cs="Segoe UI"/>
              <w:color w:val="171717"/>
              <w:sz w:val="24"/>
              <w:szCs w:val="24"/>
              <w:lang w:val="en-SG" w:eastAsia="en-SG"/>
            </w:rPr>
          </w:rPrChange>
        </w:rPr>
      </w:pPr>
      <w:ins w:id="533" w:author="Author">
        <w:del w:id="534" w:author="Author">
          <w:r w:rsidRPr="00907565" w:rsidDel="00AE3337">
            <w:rPr>
              <w:rFonts w:eastAsia="Times New Roman" w:cs="Segoe UI"/>
              <w:color w:val="171717"/>
              <w:szCs w:val="20"/>
              <w:lang w:val="en-SG" w:eastAsia="en-SG"/>
              <w:rPrChange w:id="535" w:author="Author">
                <w:rPr>
                  <w:rFonts w:eastAsia="Times New Roman" w:cs="Segoe UI"/>
                  <w:color w:val="171717"/>
                  <w:sz w:val="24"/>
                  <w:szCs w:val="24"/>
                  <w:lang w:val="en-SG" w:eastAsia="en-SG"/>
                </w:rPr>
              </w:rPrChange>
            </w:rPr>
            <w:delText>Set business goals for journeys and measure progress to the goal.</w:delText>
          </w:r>
        </w:del>
      </w:ins>
    </w:p>
    <w:p w14:paraId="2EB8BF65" w14:textId="11C6FC8C" w:rsidR="00907565" w:rsidDel="00AE3337" w:rsidRDefault="00907565" w:rsidP="00907565">
      <w:pPr>
        <w:numPr>
          <w:ilvl w:val="0"/>
          <w:numId w:val="96"/>
        </w:numPr>
        <w:shd w:val="clear" w:color="auto" w:fill="FFFFFF"/>
        <w:spacing w:after="0" w:line="240" w:lineRule="auto"/>
        <w:ind w:left="1290"/>
        <w:rPr>
          <w:ins w:id="536" w:author="Author"/>
          <w:del w:id="537" w:author="Author"/>
          <w:rFonts w:eastAsia="Times New Roman" w:cs="Segoe UI"/>
          <w:color w:val="171717"/>
          <w:szCs w:val="20"/>
          <w:lang w:val="en-SG" w:eastAsia="en-SG"/>
        </w:rPr>
      </w:pPr>
      <w:ins w:id="538" w:author="Author">
        <w:del w:id="539" w:author="Author">
          <w:r w:rsidRPr="00907565" w:rsidDel="00AE3337">
            <w:rPr>
              <w:rFonts w:eastAsia="Times New Roman" w:cs="Segoe UI"/>
              <w:color w:val="171717"/>
              <w:szCs w:val="20"/>
              <w:lang w:val="en-SG" w:eastAsia="en-SG"/>
              <w:rPrChange w:id="540" w:author="Author">
                <w:rPr>
                  <w:rFonts w:eastAsia="Times New Roman" w:cs="Segoe UI"/>
                  <w:color w:val="171717"/>
                  <w:sz w:val="24"/>
                  <w:szCs w:val="24"/>
                  <w:lang w:val="en-SG" w:eastAsia="en-SG"/>
                </w:rPr>
              </w:rPrChange>
            </w:rPr>
            <w:delText>Experiment with the next action in a journey to optimize for results.</w:delText>
          </w:r>
        </w:del>
      </w:ins>
    </w:p>
    <w:p w14:paraId="52BEAEE0" w14:textId="19D33505" w:rsidR="00102200" w:rsidDel="00AE3337" w:rsidRDefault="00102200" w:rsidP="00102200">
      <w:pPr>
        <w:shd w:val="clear" w:color="auto" w:fill="FFFFFF"/>
        <w:spacing w:after="0" w:line="240" w:lineRule="auto"/>
        <w:rPr>
          <w:ins w:id="541" w:author="Author"/>
          <w:del w:id="542" w:author="Author"/>
          <w:rFonts w:eastAsia="Times New Roman" w:cs="Segoe UI"/>
          <w:color w:val="171717"/>
          <w:szCs w:val="20"/>
          <w:lang w:val="en-SG" w:eastAsia="en-SG"/>
        </w:rPr>
      </w:pPr>
    </w:p>
    <w:p w14:paraId="439930B0" w14:textId="78C58DF4" w:rsidR="00102200" w:rsidDel="00AE3337" w:rsidRDefault="00102200" w:rsidP="00102200">
      <w:pPr>
        <w:shd w:val="clear" w:color="auto" w:fill="FFFFFF"/>
        <w:spacing w:after="0" w:line="240" w:lineRule="auto"/>
        <w:rPr>
          <w:ins w:id="543" w:author="Author"/>
          <w:del w:id="544" w:author="Author"/>
          <w:rFonts w:eastAsia="Times New Roman" w:cs="Segoe UI"/>
          <w:color w:val="171717"/>
          <w:szCs w:val="20"/>
          <w:lang w:val="en-SG" w:eastAsia="en-SG"/>
        </w:rPr>
      </w:pPr>
      <w:ins w:id="545" w:author="Author">
        <w:del w:id="546" w:author="Author">
          <w:r w:rsidDel="00AE3337">
            <w:rPr>
              <w:rFonts w:eastAsia="Times New Roman" w:cs="Segoe UI"/>
              <w:color w:val="171717"/>
              <w:szCs w:val="20"/>
              <w:lang w:val="en-SG" w:eastAsia="en-SG"/>
            </w:rPr>
            <w:delText xml:space="preserve">Reference: </w:delText>
          </w:r>
          <w:r w:rsidDel="00AE3337">
            <w:rPr>
              <w:rFonts w:eastAsia="Times New Roman" w:cs="Segoe UI"/>
              <w:color w:val="171717"/>
              <w:szCs w:val="20"/>
              <w:lang w:val="en-SG" w:eastAsia="en-SG"/>
            </w:rPr>
            <w:fldChar w:fldCharType="begin"/>
          </w:r>
          <w:r w:rsidDel="00AE3337">
            <w:rPr>
              <w:rFonts w:eastAsia="Times New Roman" w:cs="Segoe UI"/>
              <w:color w:val="171717"/>
              <w:szCs w:val="20"/>
              <w:lang w:val="en-SG" w:eastAsia="en-SG"/>
            </w:rPr>
            <w:delInstrText xml:space="preserve"> HYPERLINK "</w:delInstrText>
          </w:r>
          <w:r w:rsidRPr="00102200" w:rsidDel="00AE3337">
            <w:rPr>
              <w:rFonts w:eastAsia="Times New Roman" w:cs="Segoe UI"/>
              <w:color w:val="171717"/>
              <w:szCs w:val="20"/>
              <w:lang w:val="en-SG" w:eastAsia="en-SG"/>
            </w:rPr>
            <w:delInstrText>https://docs.microsoft.com/en-us/dynamics365-release-plan/2021wave1/marketing/dynamics365-marketing/</w:delInstrText>
          </w:r>
          <w:r w:rsidDel="00AE3337">
            <w:rPr>
              <w:rFonts w:eastAsia="Times New Roman" w:cs="Segoe UI"/>
              <w:color w:val="171717"/>
              <w:szCs w:val="20"/>
              <w:lang w:val="en-SG" w:eastAsia="en-SG"/>
            </w:rPr>
            <w:delInstrText xml:space="preserve">" </w:delInstrText>
          </w:r>
          <w:r w:rsidDel="00AE3337">
            <w:rPr>
              <w:rFonts w:eastAsia="Times New Roman" w:cs="Segoe UI"/>
              <w:color w:val="171717"/>
              <w:szCs w:val="20"/>
              <w:lang w:val="en-SG" w:eastAsia="en-SG"/>
            </w:rPr>
            <w:fldChar w:fldCharType="separate"/>
          </w:r>
          <w:r w:rsidRPr="00EC013C" w:rsidDel="00AE3337">
            <w:rPr>
              <w:rStyle w:val="Hyperlink"/>
              <w:rFonts w:eastAsia="Times New Roman" w:cs="Segoe UI"/>
              <w:szCs w:val="20"/>
              <w:lang w:val="en-SG" w:eastAsia="en-SG"/>
            </w:rPr>
            <w:delText>https://docs.microsoft.com/en-us/dynamics365-release-plan/2021wave1/marketing/dynamics365-marketing/</w:delText>
          </w:r>
          <w:r w:rsidDel="00AE3337">
            <w:rPr>
              <w:rFonts w:eastAsia="Times New Roman" w:cs="Segoe UI"/>
              <w:color w:val="171717"/>
              <w:szCs w:val="20"/>
              <w:lang w:val="en-SG" w:eastAsia="en-SG"/>
            </w:rPr>
            <w:fldChar w:fldCharType="end"/>
          </w:r>
        </w:del>
      </w:ins>
    </w:p>
    <w:p w14:paraId="0586103D" w14:textId="4DE3D528" w:rsidR="00102200" w:rsidDel="00AE3337" w:rsidRDefault="00102200" w:rsidP="00102200">
      <w:pPr>
        <w:shd w:val="clear" w:color="auto" w:fill="FFFFFF"/>
        <w:spacing w:after="0" w:line="240" w:lineRule="auto"/>
        <w:rPr>
          <w:ins w:id="547" w:author="Author"/>
          <w:del w:id="548" w:author="Author"/>
          <w:rFonts w:eastAsia="Times New Roman" w:cs="Segoe UI"/>
          <w:color w:val="171717"/>
          <w:szCs w:val="20"/>
          <w:lang w:val="en-SG" w:eastAsia="en-SG"/>
        </w:rPr>
      </w:pPr>
    </w:p>
    <w:p w14:paraId="4B82BFCA" w14:textId="325CAD9B" w:rsidR="00102200" w:rsidRPr="00907565" w:rsidDel="00AE3337" w:rsidRDefault="00102200" w:rsidP="00102200">
      <w:pPr>
        <w:shd w:val="clear" w:color="auto" w:fill="FFFFFF"/>
        <w:spacing w:after="0" w:line="240" w:lineRule="auto"/>
        <w:rPr>
          <w:ins w:id="549" w:author="Author"/>
          <w:del w:id="550" w:author="Author"/>
          <w:rFonts w:eastAsia="Times New Roman" w:cs="Segoe UI"/>
          <w:color w:val="171717"/>
          <w:szCs w:val="20"/>
          <w:lang w:val="en-SG" w:eastAsia="en-SG"/>
          <w:rPrChange w:id="551" w:author="Author">
            <w:rPr>
              <w:ins w:id="552" w:author="Author"/>
              <w:del w:id="553" w:author="Author"/>
              <w:rFonts w:eastAsia="Times New Roman" w:cs="Segoe UI"/>
              <w:color w:val="171717"/>
              <w:sz w:val="24"/>
              <w:szCs w:val="24"/>
              <w:lang w:val="en-SG" w:eastAsia="en-SG"/>
            </w:rPr>
          </w:rPrChange>
        </w:rPr>
        <w:pPrChange w:id="554" w:author="Author">
          <w:pPr>
            <w:numPr>
              <w:numId w:val="96"/>
            </w:numPr>
            <w:shd w:val="clear" w:color="auto" w:fill="FFFFFF"/>
            <w:tabs>
              <w:tab w:val="num" w:pos="720"/>
            </w:tabs>
            <w:spacing w:after="0" w:line="240" w:lineRule="auto"/>
            <w:ind w:left="1290" w:hanging="360"/>
          </w:pPr>
        </w:pPrChange>
      </w:pPr>
      <w:ins w:id="555" w:author="Author">
        <w:del w:id="556" w:author="Author">
          <w:r w:rsidDel="00AE3337">
            <w:rPr>
              <w:rFonts w:eastAsia="Times New Roman" w:cs="Segoe UI"/>
              <w:color w:val="171717"/>
              <w:szCs w:val="20"/>
              <w:lang w:val="en-SG" w:eastAsia="en-SG"/>
            </w:rPr>
            <w:delText xml:space="preserve">In this exercise, you will </w:delText>
          </w:r>
          <w:r w:rsidR="00004C7E" w:rsidDel="00AE3337">
            <w:rPr>
              <w:rFonts w:eastAsia="Times New Roman" w:cs="Segoe UI"/>
              <w:color w:val="171717"/>
              <w:szCs w:val="20"/>
              <w:lang w:val="en-SG" w:eastAsia="en-SG"/>
            </w:rPr>
            <w:delText>be assigned to run marketing acti</w:delText>
          </w:r>
          <w:r w:rsidR="00D02A4F" w:rsidDel="00AE3337">
            <w:rPr>
              <w:rFonts w:eastAsia="Times New Roman" w:cs="Segoe UI"/>
              <w:color w:val="171717"/>
              <w:szCs w:val="20"/>
              <w:lang w:val="en-SG" w:eastAsia="en-SG"/>
            </w:rPr>
            <w:delText>activities to the targeted people from the right segmentation you generated from Customer Insight.</w:delText>
          </w:r>
          <w:r w:rsidR="00004C7E" w:rsidDel="00AE3337">
            <w:rPr>
              <w:rFonts w:eastAsia="Times New Roman" w:cs="Segoe UI"/>
              <w:color w:val="171717"/>
              <w:szCs w:val="20"/>
              <w:lang w:val="en-SG" w:eastAsia="en-SG"/>
            </w:rPr>
            <w:delText xml:space="preserve"> </w:delText>
          </w:r>
        </w:del>
      </w:ins>
    </w:p>
    <w:p w14:paraId="5C88F306" w14:textId="74F892E3" w:rsidR="00F247F0" w:rsidRPr="00F247F0" w:rsidDel="00907565" w:rsidRDefault="00F247F0">
      <w:pPr>
        <w:rPr>
          <w:ins w:id="557" w:author="Author"/>
          <w:del w:id="558" w:author="Author"/>
          <w:lang w:val="en-SG" w:eastAsia="en-SG"/>
        </w:rPr>
        <w:pPrChange w:id="559" w:author="Author">
          <w:pPr>
            <w:shd w:val="clear" w:color="auto" w:fill="FFFFFF"/>
            <w:spacing w:before="100" w:beforeAutospacing="1" w:after="100" w:afterAutospacing="1" w:line="240" w:lineRule="auto"/>
          </w:pPr>
        </w:pPrChange>
      </w:pPr>
      <w:ins w:id="560" w:author="Author">
        <w:del w:id="561" w:author="Author">
          <w:r w:rsidRPr="00F247F0" w:rsidDel="00907565">
            <w:rPr>
              <w:lang w:val="en-SG" w:eastAsia="en-SG"/>
            </w:rPr>
            <w:delText>Microsoft combines the tools of Microsoft Dynamics 365 Sales, Power BI apps, and LinkedIn Sales Navigator for you and your customers’ selling success.</w:delText>
          </w:r>
        </w:del>
      </w:ins>
    </w:p>
    <w:p w14:paraId="0CE00FCA" w14:textId="1B578A21" w:rsidR="00F247F0" w:rsidRPr="00F247F0" w:rsidDel="00907565" w:rsidRDefault="00F247F0">
      <w:pPr>
        <w:rPr>
          <w:ins w:id="562" w:author="Author"/>
          <w:del w:id="563" w:author="Author"/>
          <w:lang w:val="en-SG" w:eastAsia="en-SG"/>
        </w:rPr>
        <w:pPrChange w:id="564" w:author="Author">
          <w:pPr>
            <w:shd w:val="clear" w:color="auto" w:fill="FFFFFF"/>
            <w:spacing w:before="100" w:beforeAutospacing="1" w:after="100" w:afterAutospacing="1" w:line="240" w:lineRule="auto"/>
          </w:pPr>
        </w:pPrChange>
      </w:pPr>
      <w:ins w:id="565" w:author="Author">
        <w:del w:id="566" w:author="Author">
          <w:r w:rsidRPr="00F247F0" w:rsidDel="00907565">
            <w:rPr>
              <w:lang w:val="en-SG" w:eastAsia="en-SG"/>
            </w:rPr>
            <w:delText>MRSs (Microsoft Relationship Sales Solution) is a discounted SKU that combines Microsoft Dynamics 365 Sales and LinkedIn Sales Navigator which:</w:delText>
          </w:r>
        </w:del>
      </w:ins>
    </w:p>
    <w:p w14:paraId="0ACA6D5C" w14:textId="1DAB9184" w:rsidR="00F247F0" w:rsidRPr="00F247F0" w:rsidDel="00907565" w:rsidRDefault="00F247F0">
      <w:pPr>
        <w:pStyle w:val="ListParagraph"/>
        <w:numPr>
          <w:ilvl w:val="0"/>
          <w:numId w:val="77"/>
        </w:numPr>
        <w:rPr>
          <w:ins w:id="567" w:author="Author"/>
          <w:del w:id="568" w:author="Author"/>
          <w:lang w:val="en-SG" w:eastAsia="en-SG"/>
        </w:rPr>
        <w:pPrChange w:id="569" w:author="Author">
          <w:pPr>
            <w:numPr>
              <w:numId w:val="76"/>
            </w:numPr>
            <w:shd w:val="clear" w:color="auto" w:fill="FFFFFF"/>
            <w:tabs>
              <w:tab w:val="num" w:pos="720"/>
            </w:tabs>
            <w:spacing w:after="0" w:line="240" w:lineRule="auto"/>
            <w:ind w:left="1290" w:hanging="360"/>
          </w:pPr>
        </w:pPrChange>
      </w:pPr>
      <w:ins w:id="570" w:author="Author">
        <w:del w:id="571" w:author="Author">
          <w:r w:rsidRPr="00F247F0" w:rsidDel="00907565">
            <w:rPr>
              <w:lang w:val="en-SG" w:eastAsia="en-SG"/>
            </w:rPr>
            <w:delText>Displays LinkedIn information on existing leads and accounts in Dynamics 365 through the Sales Navigator widget.</w:delText>
          </w:r>
        </w:del>
      </w:ins>
    </w:p>
    <w:p w14:paraId="12D22603" w14:textId="5EF48DF5" w:rsidR="00F247F0" w:rsidRPr="00F247F0" w:rsidDel="00907565" w:rsidRDefault="00F247F0">
      <w:pPr>
        <w:pStyle w:val="ListParagraph"/>
        <w:numPr>
          <w:ilvl w:val="0"/>
          <w:numId w:val="77"/>
        </w:numPr>
        <w:rPr>
          <w:ins w:id="572" w:author="Author"/>
          <w:del w:id="573" w:author="Author"/>
          <w:lang w:val="en-SG" w:eastAsia="en-SG"/>
        </w:rPr>
        <w:pPrChange w:id="574" w:author="Author">
          <w:pPr>
            <w:numPr>
              <w:numId w:val="76"/>
            </w:numPr>
            <w:shd w:val="clear" w:color="auto" w:fill="FFFFFF"/>
            <w:tabs>
              <w:tab w:val="num" w:pos="720"/>
            </w:tabs>
            <w:spacing w:after="0" w:line="240" w:lineRule="auto"/>
            <w:ind w:left="1290" w:hanging="360"/>
          </w:pPr>
        </w:pPrChange>
      </w:pPr>
      <w:ins w:id="575" w:author="Author">
        <w:del w:id="576" w:author="Author">
          <w:r w:rsidRPr="00F247F0" w:rsidDel="00907565">
            <w:rPr>
              <w:lang w:val="en-SG" w:eastAsia="en-SG"/>
            </w:rPr>
            <w:delText>Provides a daily sync between Sales Navigator and Dynamics 365, so that leads, contacts, and accounts already present in Dynamics are visible within Sales Navigator.</w:delText>
          </w:r>
        </w:del>
      </w:ins>
    </w:p>
    <w:p w14:paraId="2308EE6C" w14:textId="24D83313" w:rsidR="00F247F0" w:rsidRPr="00F247F0" w:rsidDel="00907565" w:rsidRDefault="00F247F0">
      <w:pPr>
        <w:pStyle w:val="ListParagraph"/>
        <w:numPr>
          <w:ilvl w:val="0"/>
          <w:numId w:val="77"/>
        </w:numPr>
        <w:rPr>
          <w:ins w:id="577" w:author="Author"/>
          <w:del w:id="578" w:author="Author"/>
          <w:lang w:val="en-SG" w:eastAsia="en-SG"/>
        </w:rPr>
        <w:pPrChange w:id="579" w:author="Author">
          <w:pPr>
            <w:numPr>
              <w:numId w:val="76"/>
            </w:numPr>
            <w:shd w:val="clear" w:color="auto" w:fill="FFFFFF"/>
            <w:tabs>
              <w:tab w:val="num" w:pos="720"/>
            </w:tabs>
            <w:spacing w:after="0" w:line="240" w:lineRule="auto"/>
            <w:ind w:left="1290" w:hanging="360"/>
          </w:pPr>
        </w:pPrChange>
      </w:pPr>
      <w:ins w:id="580" w:author="Author">
        <w:del w:id="581" w:author="Author">
          <w:r w:rsidRPr="00F247F0" w:rsidDel="00907565">
            <w:rPr>
              <w:lang w:val="en-SG" w:eastAsia="en-SG"/>
            </w:rPr>
            <w:delText>Writes select Sales Navigator activities to Dynamics 365 with a single click.</w:delText>
          </w:r>
        </w:del>
      </w:ins>
    </w:p>
    <w:p w14:paraId="28AF7AF4" w14:textId="7B43A079" w:rsidR="00F247F0" w:rsidRPr="00F247F0" w:rsidDel="00907565" w:rsidRDefault="00F247F0">
      <w:pPr>
        <w:rPr>
          <w:ins w:id="582" w:author="Author"/>
          <w:del w:id="583" w:author="Author"/>
          <w:lang w:val="en-SG" w:eastAsia="en-SG"/>
        </w:rPr>
        <w:pPrChange w:id="584" w:author="Author">
          <w:pPr>
            <w:shd w:val="clear" w:color="auto" w:fill="FFFFFF"/>
            <w:spacing w:before="100" w:beforeAutospacing="1" w:after="100" w:afterAutospacing="1" w:line="240" w:lineRule="auto"/>
          </w:pPr>
        </w:pPrChange>
      </w:pPr>
      <w:ins w:id="585" w:author="Author">
        <w:del w:id="586" w:author="Author">
          <w:r w:rsidRPr="00F247F0" w:rsidDel="00907565">
            <w:rPr>
              <w:lang w:val="en-SG" w:eastAsia="en-SG"/>
            </w:rPr>
            <w:delText>Capitalize on Sales Navigator and Dynamics 365 for your relationship selling success and engaging your prospects and clients. Maximize sales productivity via MRSs (Dynamics 365 and LinkedIn Sales Navigator). The sync of these two solutions is the price and feature differentiator you can offer your customers. The MRSs SKU offering - a discounted rate on Sales Navigator synced with the CRM – you have an exciting and unique offer for your customers – the only offering of its kind in the industry.</w:delText>
          </w:r>
        </w:del>
      </w:ins>
    </w:p>
    <w:p w14:paraId="6F0CB4AF" w14:textId="4EC53483" w:rsidR="00F247F0" w:rsidDel="00907565" w:rsidRDefault="00F247F0" w:rsidP="001105F5">
      <w:pPr>
        <w:rPr>
          <w:ins w:id="587" w:author="Author"/>
          <w:del w:id="588" w:author="Author"/>
          <w:lang w:val="en-SG" w:eastAsia="en-SG"/>
        </w:rPr>
      </w:pPr>
      <w:ins w:id="589" w:author="Author">
        <w:del w:id="590" w:author="Author">
          <w:r w:rsidRPr="00F247F0" w:rsidDel="00907565">
            <w:rPr>
              <w:lang w:val="en-SG" w:eastAsia="en-SG"/>
            </w:rPr>
            <w:delText>The LinkedIn for Microsoft Dynamics CRM application allows you to view LinkedIn information about leads, contacts, accounts, and opportunities directly in the Dynamics 365 apps. The solution brings together disparate data across Dynamics, Microsoft 365, and Sales Navigator. With unified relationship data, sellers can get a view of relationships and deliver the authentic and personalized engagement today’s buyer’s demand.</w:delText>
          </w:r>
        </w:del>
      </w:ins>
    </w:p>
    <w:p w14:paraId="4A1DDA05" w14:textId="0579C439" w:rsidR="001105F5" w:rsidRPr="001105F5" w:rsidDel="00907565" w:rsidRDefault="001105F5">
      <w:pPr>
        <w:rPr>
          <w:ins w:id="591" w:author="Author"/>
          <w:del w:id="592" w:author="Author"/>
          <w:rFonts w:cs="Segoe UI"/>
          <w:b/>
          <w:bCs/>
          <w:color w:val="171717"/>
          <w:rPrChange w:id="593" w:author="Author">
            <w:rPr>
              <w:ins w:id="594" w:author="Author"/>
              <w:del w:id="595" w:author="Author"/>
              <w:rFonts w:cs="Segoe UI"/>
              <w:color w:val="171717"/>
            </w:rPr>
          </w:rPrChange>
        </w:rPr>
        <w:pPrChange w:id="596" w:author="Author">
          <w:pPr>
            <w:pStyle w:val="Heading3"/>
            <w:shd w:val="clear" w:color="auto" w:fill="FFFFFF"/>
            <w:spacing w:before="450" w:after="270"/>
          </w:pPr>
        </w:pPrChange>
      </w:pPr>
      <w:ins w:id="597" w:author="Author">
        <w:del w:id="598" w:author="Author">
          <w:r w:rsidRPr="001105F5" w:rsidDel="00907565">
            <w:rPr>
              <w:rFonts w:cs="Segoe UI"/>
              <w:b/>
              <w:bCs/>
              <w:color w:val="171717"/>
              <w:rPrChange w:id="599" w:author="Author">
                <w:rPr>
                  <w:rFonts w:cs="Segoe UI"/>
                  <w:color w:val="171717"/>
                </w:rPr>
              </w:rPrChange>
            </w:rPr>
            <w:delText>Pain points addressed</w:delText>
          </w:r>
        </w:del>
      </w:ins>
    </w:p>
    <w:p w14:paraId="7641C0A3" w14:textId="3BE110B5" w:rsidR="001105F5" w:rsidDel="00907565" w:rsidRDefault="001105F5">
      <w:pPr>
        <w:rPr>
          <w:ins w:id="600" w:author="Author"/>
          <w:del w:id="601" w:author="Author"/>
          <w:rFonts w:cs="Segoe UI"/>
          <w:color w:val="171717"/>
        </w:rPr>
        <w:pPrChange w:id="602" w:author="Author">
          <w:pPr>
            <w:pStyle w:val="NormalWeb"/>
            <w:shd w:val="clear" w:color="auto" w:fill="FFFFFF"/>
          </w:pPr>
        </w:pPrChange>
      </w:pPr>
      <w:ins w:id="603" w:author="Author">
        <w:del w:id="604" w:author="Author">
          <w:r w:rsidDel="00907565">
            <w:rPr>
              <w:rFonts w:cs="Segoe UI"/>
              <w:color w:val="171717"/>
            </w:rPr>
            <w:delText>The primary pain points addressed include the utilization of solution(s), enhanced features, improved insights, elevated data hygiene, and measurable results. Sellers today are not finding all the key players in a deal, are perceived as not adding value to the buyers, and struggle to stay productive while juggling multiple relationships.</w:delText>
          </w:r>
        </w:del>
      </w:ins>
    </w:p>
    <w:p w14:paraId="538830B7" w14:textId="04B1778F" w:rsidR="001105F5" w:rsidDel="00907565" w:rsidRDefault="001105F5">
      <w:pPr>
        <w:rPr>
          <w:ins w:id="605" w:author="Author"/>
          <w:del w:id="606" w:author="Author"/>
          <w:rFonts w:cs="Segoe UI"/>
          <w:color w:val="171717"/>
        </w:rPr>
        <w:pPrChange w:id="607" w:author="Author">
          <w:pPr>
            <w:pStyle w:val="Heading3"/>
            <w:shd w:val="clear" w:color="auto" w:fill="FFFFFF"/>
            <w:spacing w:before="450" w:after="270"/>
          </w:pPr>
        </w:pPrChange>
      </w:pPr>
      <w:ins w:id="608" w:author="Author">
        <w:del w:id="609" w:author="Author">
          <w:r w:rsidDel="00907565">
            <w:rPr>
              <w:rFonts w:cs="Segoe UI"/>
              <w:color w:val="171717"/>
            </w:rPr>
            <w:delText>Benefits of MRSs</w:delText>
          </w:r>
        </w:del>
      </w:ins>
    </w:p>
    <w:p w14:paraId="2AC1ADEE" w14:textId="05DD16AA" w:rsidR="001105F5" w:rsidDel="00907565" w:rsidRDefault="001105F5">
      <w:pPr>
        <w:rPr>
          <w:ins w:id="610" w:author="Author"/>
          <w:del w:id="611" w:author="Author"/>
          <w:rFonts w:cs="Segoe UI"/>
          <w:color w:val="171717"/>
        </w:rPr>
        <w:pPrChange w:id="612" w:author="Author">
          <w:pPr>
            <w:pStyle w:val="NormalWeb"/>
            <w:shd w:val="clear" w:color="auto" w:fill="FFFFFF"/>
          </w:pPr>
        </w:pPrChange>
      </w:pPr>
      <w:ins w:id="613" w:author="Author">
        <w:del w:id="614" w:author="Author">
          <w:r w:rsidRPr="001105F5" w:rsidDel="00907565">
            <w:rPr>
              <w:rFonts w:cs="Segoe UI"/>
              <w:b/>
              <w:bCs/>
              <w:color w:val="171717"/>
              <w:rPrChange w:id="615" w:author="Author">
                <w:rPr>
                  <w:rFonts w:cs="Segoe UI"/>
                  <w:color w:val="171717"/>
                </w:rPr>
              </w:rPrChange>
            </w:rPr>
            <w:delText>The benefit of utilizing MRSs</w:delText>
          </w:r>
          <w:r w:rsidDel="00907565">
            <w:rPr>
              <w:rFonts w:cs="Segoe UI"/>
              <w:color w:val="171717"/>
            </w:rPr>
            <w:delText xml:space="preserve"> solves for multiple challenges sales professionals struggle with each day. MRSs enables sales professionals to build relationships with the right people, offer insights and recommendations, and engage at scale via with their prospects and customers. An important element of this is providing the ability to improve their workflow efficiency and productivity and effectiveness. Currently sales professionals waste 14 hours per week on administrative activities such as updating a CRM. (Source: Sirius Decisions, 2018)</w:delText>
          </w:r>
        </w:del>
      </w:ins>
    </w:p>
    <w:p w14:paraId="5FDA9858" w14:textId="6CCE6758" w:rsidR="001105F5" w:rsidRPr="00F247F0" w:rsidDel="001105F5" w:rsidRDefault="001105F5">
      <w:pPr>
        <w:rPr>
          <w:ins w:id="616" w:author="Author"/>
          <w:del w:id="617" w:author="Author"/>
          <w:lang w:val="en-SG" w:eastAsia="en-SG"/>
        </w:rPr>
        <w:pPrChange w:id="618" w:author="Author">
          <w:pPr>
            <w:shd w:val="clear" w:color="auto" w:fill="FFFFFF"/>
            <w:spacing w:before="100" w:beforeAutospacing="1" w:after="100" w:afterAutospacing="1" w:line="240" w:lineRule="auto"/>
          </w:pPr>
        </w:pPrChange>
      </w:pPr>
    </w:p>
    <w:p w14:paraId="0A280507" w14:textId="06937405" w:rsidR="00F247F0" w:rsidDel="00CD14A4" w:rsidRDefault="00F247F0" w:rsidP="00A55BA7">
      <w:pPr>
        <w:pStyle w:val="paragraph"/>
        <w:spacing w:before="0" w:beforeAutospacing="0" w:after="0" w:afterAutospacing="0"/>
        <w:textAlignment w:val="baseline"/>
        <w:rPr>
          <w:ins w:id="619" w:author="Author"/>
          <w:del w:id="620" w:author="Author"/>
          <w:rStyle w:val="normaltextrun"/>
          <w:rFonts w:asciiTheme="minorHAnsi" w:hAnsiTheme="minorHAnsi" w:cstheme="minorHAnsi"/>
          <w:color w:val="171717"/>
          <w:sz w:val="20"/>
          <w:szCs w:val="20"/>
          <w:shd w:val="clear" w:color="auto" w:fill="FFFFFF"/>
        </w:rPr>
      </w:pPr>
    </w:p>
    <w:p w14:paraId="7F79F4E2" w14:textId="46E83F28" w:rsidR="00735988" w:rsidDel="00CD14A4" w:rsidRDefault="00735988" w:rsidP="00A55BA7">
      <w:pPr>
        <w:pStyle w:val="paragraph"/>
        <w:spacing w:before="0" w:beforeAutospacing="0" w:after="0" w:afterAutospacing="0"/>
        <w:textAlignment w:val="baseline"/>
        <w:rPr>
          <w:ins w:id="621" w:author="Author"/>
          <w:del w:id="622" w:author="Author"/>
          <w:rStyle w:val="normaltextrun"/>
          <w:rFonts w:asciiTheme="minorHAnsi" w:hAnsiTheme="minorHAnsi" w:cstheme="minorHAnsi"/>
          <w:color w:val="171717"/>
          <w:sz w:val="20"/>
          <w:szCs w:val="20"/>
          <w:shd w:val="clear" w:color="auto" w:fill="FFFFFF"/>
        </w:rPr>
      </w:pPr>
    </w:p>
    <w:p w14:paraId="0CD28FEA" w14:textId="651F6D77" w:rsidR="00551CEF" w:rsidRPr="00C440BA" w:rsidDel="00B3667E" w:rsidRDefault="00D66A81" w:rsidP="00C802B1">
      <w:pPr>
        <w:pStyle w:val="paragraph"/>
        <w:spacing w:before="0" w:beforeAutospacing="0" w:after="0" w:afterAutospacing="0"/>
        <w:textAlignment w:val="baseline"/>
        <w:rPr>
          <w:del w:id="623" w:author="Author"/>
          <w:rStyle w:val="normaltextrun"/>
          <w:rFonts w:asciiTheme="minorHAnsi" w:hAnsiTheme="minorHAnsi" w:cstheme="minorHAnsi"/>
          <w:color w:val="171717"/>
          <w:sz w:val="20"/>
          <w:szCs w:val="20"/>
          <w:shd w:val="clear" w:color="auto" w:fill="FFFFFF"/>
        </w:rPr>
      </w:pPr>
      <w:del w:id="624" w:author="Author">
        <w:r w:rsidRPr="00C440BA" w:rsidDel="00B3667E">
          <w:rPr>
            <w:rStyle w:val="normaltextrun"/>
            <w:rFonts w:asciiTheme="minorHAnsi" w:hAnsiTheme="minorHAnsi" w:cstheme="minorHAnsi"/>
            <w:color w:val="171717"/>
            <w:sz w:val="20"/>
            <w:szCs w:val="20"/>
            <w:shd w:val="clear" w:color="auto" w:fill="FFFFFF"/>
          </w:rPr>
          <w:delText xml:space="preserve">Power Virtual Agents </w:delText>
        </w:r>
        <w:r w:rsidR="003C4B9D" w:rsidDel="00B3667E">
          <w:rPr>
            <w:rStyle w:val="normaltextrun"/>
            <w:rFonts w:asciiTheme="minorHAnsi" w:hAnsiTheme="minorHAnsi" w:cstheme="minorHAnsi"/>
            <w:color w:val="171717"/>
            <w:sz w:val="20"/>
            <w:szCs w:val="20"/>
            <w:shd w:val="clear" w:color="auto" w:fill="FFFFFF"/>
          </w:rPr>
          <w:delText xml:space="preserve">helps you </w:delText>
        </w:r>
        <w:r w:rsidR="00F80704" w:rsidRPr="00C440BA" w:rsidDel="00B3667E">
          <w:rPr>
            <w:rStyle w:val="normaltextrun"/>
            <w:rFonts w:asciiTheme="minorHAnsi" w:hAnsiTheme="minorHAnsi" w:cstheme="minorHAnsi"/>
            <w:color w:val="171717"/>
            <w:sz w:val="20"/>
            <w:szCs w:val="20"/>
            <w:shd w:val="clear" w:color="auto" w:fill="FFFFFF"/>
          </w:rPr>
          <w:delText>quick</w:delText>
        </w:r>
        <w:r w:rsidR="006602AE" w:rsidDel="00B3667E">
          <w:rPr>
            <w:rStyle w:val="normaltextrun"/>
            <w:rFonts w:asciiTheme="minorHAnsi" w:hAnsiTheme="minorHAnsi" w:cstheme="minorHAnsi"/>
            <w:color w:val="171717"/>
            <w:sz w:val="20"/>
            <w:szCs w:val="20"/>
            <w:shd w:val="clear" w:color="auto" w:fill="FFFFFF"/>
          </w:rPr>
          <w:delText>ly</w:delText>
        </w:r>
        <w:r w:rsidR="00F80704" w:rsidRPr="00C440BA" w:rsidDel="00B3667E">
          <w:rPr>
            <w:rStyle w:val="normaltextrun"/>
            <w:rFonts w:asciiTheme="minorHAnsi" w:hAnsiTheme="minorHAnsi" w:cstheme="minorHAnsi"/>
            <w:color w:val="171717"/>
            <w:sz w:val="20"/>
            <w:szCs w:val="20"/>
            <w:shd w:val="clear" w:color="auto" w:fill="FFFFFF"/>
          </w:rPr>
          <w:delText xml:space="preserve"> and eas</w:delText>
        </w:r>
        <w:r w:rsidR="006602AE" w:rsidDel="00B3667E">
          <w:rPr>
            <w:rStyle w:val="normaltextrun"/>
            <w:rFonts w:asciiTheme="minorHAnsi" w:hAnsiTheme="minorHAnsi" w:cstheme="minorHAnsi"/>
            <w:color w:val="171717"/>
            <w:sz w:val="20"/>
            <w:szCs w:val="20"/>
            <w:shd w:val="clear" w:color="auto" w:fill="FFFFFF"/>
          </w:rPr>
          <w:delText>ily create</w:delText>
        </w:r>
        <w:r w:rsidR="00F80704" w:rsidRPr="00C440BA" w:rsidDel="00B3667E">
          <w:rPr>
            <w:rStyle w:val="normaltextrun"/>
            <w:rFonts w:asciiTheme="minorHAnsi" w:hAnsiTheme="minorHAnsi" w:cstheme="minorHAnsi"/>
            <w:color w:val="171717"/>
            <w:sz w:val="20"/>
            <w:szCs w:val="20"/>
            <w:shd w:val="clear" w:color="auto" w:fill="FFFFFF"/>
          </w:rPr>
          <w:delText xml:space="preserve"> AI-powered </w:delText>
        </w:r>
        <w:r w:rsidR="00BD4BCB" w:rsidRPr="00C440BA" w:rsidDel="00B3667E">
          <w:rPr>
            <w:rStyle w:val="normaltextrun"/>
            <w:rFonts w:asciiTheme="minorHAnsi" w:hAnsiTheme="minorHAnsi" w:cstheme="minorHAnsi"/>
            <w:color w:val="171717"/>
            <w:sz w:val="20"/>
            <w:szCs w:val="20"/>
            <w:shd w:val="clear" w:color="auto" w:fill="FFFFFF"/>
          </w:rPr>
          <w:delText>solution</w:delText>
        </w:r>
        <w:r w:rsidR="00014299" w:rsidDel="00B3667E">
          <w:rPr>
            <w:rStyle w:val="normaltextrun"/>
            <w:rFonts w:asciiTheme="minorHAnsi" w:hAnsiTheme="minorHAnsi" w:cstheme="minorHAnsi"/>
            <w:color w:val="171717"/>
            <w:sz w:val="20"/>
            <w:szCs w:val="20"/>
            <w:shd w:val="clear" w:color="auto" w:fill="FFFFFF"/>
          </w:rPr>
          <w:delText>s</w:delText>
        </w:r>
        <w:r w:rsidR="007C4EC0" w:rsidRPr="00C440BA" w:rsidDel="00B3667E">
          <w:rPr>
            <w:rStyle w:val="normaltextrun"/>
            <w:rFonts w:asciiTheme="minorHAnsi" w:hAnsiTheme="minorHAnsi" w:cstheme="minorHAnsi"/>
            <w:color w:val="171717"/>
            <w:sz w:val="20"/>
            <w:szCs w:val="20"/>
            <w:shd w:val="clear" w:color="auto" w:fill="FFFFFF"/>
          </w:rPr>
          <w:delText xml:space="preserve"> to some of your </w:delText>
        </w:r>
        <w:r w:rsidR="00404812" w:rsidRPr="00C440BA" w:rsidDel="00B3667E">
          <w:rPr>
            <w:rStyle w:val="normaltextrun"/>
            <w:rFonts w:asciiTheme="minorHAnsi" w:hAnsiTheme="minorHAnsi" w:cstheme="minorHAnsi"/>
            <w:color w:val="171717"/>
            <w:sz w:val="20"/>
            <w:szCs w:val="20"/>
            <w:shd w:val="clear" w:color="auto" w:fill="FFFFFF"/>
          </w:rPr>
          <w:delText>customer support challenges</w:delText>
        </w:r>
        <w:r w:rsidR="00FD2BE9" w:rsidRPr="00C440BA" w:rsidDel="00B3667E">
          <w:rPr>
            <w:rStyle w:val="normaltextrun"/>
            <w:rFonts w:asciiTheme="minorHAnsi" w:hAnsiTheme="minorHAnsi" w:cstheme="minorHAnsi"/>
            <w:color w:val="171717"/>
            <w:sz w:val="20"/>
            <w:szCs w:val="20"/>
            <w:shd w:val="clear" w:color="auto" w:fill="FFFFFF"/>
          </w:rPr>
          <w:delText xml:space="preserve"> – no developers </w:delText>
        </w:r>
        <w:r w:rsidR="00014299" w:rsidDel="00B3667E">
          <w:rPr>
            <w:rStyle w:val="normaltextrun"/>
            <w:rFonts w:asciiTheme="minorHAnsi" w:hAnsiTheme="minorHAnsi" w:cstheme="minorHAnsi"/>
            <w:color w:val="171717"/>
            <w:sz w:val="20"/>
            <w:szCs w:val="20"/>
            <w:shd w:val="clear" w:color="auto" w:fill="FFFFFF"/>
          </w:rPr>
          <w:delText xml:space="preserve">or data scientists </w:delText>
        </w:r>
        <w:r w:rsidR="00FD2BE9" w:rsidRPr="00C440BA" w:rsidDel="00B3667E">
          <w:rPr>
            <w:rStyle w:val="normaltextrun"/>
            <w:rFonts w:asciiTheme="minorHAnsi" w:hAnsiTheme="minorHAnsi" w:cstheme="minorHAnsi"/>
            <w:color w:val="171717"/>
            <w:sz w:val="20"/>
            <w:szCs w:val="20"/>
            <w:shd w:val="clear" w:color="auto" w:fill="FFFFFF"/>
          </w:rPr>
          <w:delText>required.</w:delText>
        </w:r>
      </w:del>
    </w:p>
    <w:p w14:paraId="48FB1BC5" w14:textId="01B754A9" w:rsidR="00551CEF" w:rsidRPr="00C440BA" w:rsidDel="00B3667E" w:rsidRDefault="00551CEF" w:rsidP="00C802B1">
      <w:pPr>
        <w:pStyle w:val="paragraph"/>
        <w:spacing w:before="0" w:beforeAutospacing="0" w:after="0" w:afterAutospacing="0"/>
        <w:textAlignment w:val="baseline"/>
        <w:rPr>
          <w:del w:id="625" w:author="Author"/>
          <w:rStyle w:val="normaltextrun"/>
          <w:rFonts w:asciiTheme="minorHAnsi" w:hAnsiTheme="minorHAnsi" w:cstheme="minorHAnsi"/>
          <w:color w:val="171717"/>
          <w:sz w:val="20"/>
          <w:szCs w:val="20"/>
          <w:shd w:val="clear" w:color="auto" w:fill="FFFFFF"/>
        </w:rPr>
      </w:pPr>
    </w:p>
    <w:p w14:paraId="7821976F" w14:textId="0A60072D" w:rsidR="00DC3631" w:rsidRPr="00C440BA" w:rsidDel="00B3667E" w:rsidRDefault="001A6A34" w:rsidP="00A55A01">
      <w:pPr>
        <w:pStyle w:val="paragraph"/>
        <w:spacing w:before="0" w:beforeAutospacing="0" w:after="0" w:afterAutospacing="0"/>
        <w:textAlignment w:val="baseline"/>
        <w:rPr>
          <w:del w:id="626" w:author="Author"/>
          <w:rFonts w:asciiTheme="minorHAnsi" w:hAnsiTheme="minorHAnsi" w:cstheme="minorHAnsi"/>
          <w:color w:val="171717"/>
          <w:sz w:val="20"/>
          <w:szCs w:val="20"/>
          <w:shd w:val="clear" w:color="auto" w:fill="FFFFFF"/>
        </w:rPr>
      </w:pPr>
      <w:del w:id="627" w:author="Author">
        <w:r w:rsidRPr="00C440BA" w:rsidDel="00B3667E">
          <w:rPr>
            <w:rStyle w:val="normaltextrun"/>
            <w:rFonts w:asciiTheme="minorHAnsi" w:hAnsiTheme="minorHAnsi" w:cstheme="minorHAnsi"/>
            <w:color w:val="171717"/>
            <w:sz w:val="20"/>
            <w:szCs w:val="20"/>
            <w:shd w:val="clear" w:color="auto" w:fill="FFFFFF"/>
          </w:rPr>
          <w:delText>In this exercise, you will go through the steps of creating</w:delText>
        </w:r>
        <w:r w:rsidR="009C2AC9" w:rsidRPr="00C440BA" w:rsidDel="00B3667E">
          <w:rPr>
            <w:rStyle w:val="normaltextrun"/>
            <w:rFonts w:asciiTheme="minorHAnsi" w:hAnsiTheme="minorHAnsi" w:cstheme="minorHAnsi"/>
            <w:color w:val="171717"/>
            <w:sz w:val="20"/>
            <w:szCs w:val="20"/>
            <w:shd w:val="clear" w:color="auto" w:fill="FFFFFF"/>
          </w:rPr>
          <w:delText xml:space="preserve">, deploying, and testing your first </w:delText>
        </w:r>
        <w:r w:rsidR="005B03AE" w:rsidDel="00B3667E">
          <w:rPr>
            <w:rStyle w:val="normaltextrun"/>
            <w:rFonts w:asciiTheme="minorHAnsi" w:hAnsiTheme="minorHAnsi" w:cstheme="minorHAnsi"/>
            <w:color w:val="171717"/>
            <w:sz w:val="20"/>
            <w:szCs w:val="20"/>
            <w:shd w:val="clear" w:color="auto" w:fill="FFFFFF"/>
          </w:rPr>
          <w:delText>bot</w:delText>
        </w:r>
        <w:r w:rsidR="006C09DA" w:rsidRPr="00C440BA" w:rsidDel="00B3667E">
          <w:rPr>
            <w:rStyle w:val="normaltextrun"/>
            <w:rFonts w:asciiTheme="minorHAnsi" w:hAnsiTheme="minorHAnsi" w:cstheme="minorHAnsi"/>
            <w:color w:val="171717"/>
            <w:sz w:val="20"/>
            <w:szCs w:val="20"/>
            <w:shd w:val="clear" w:color="auto" w:fill="FFFFFF"/>
          </w:rPr>
          <w:delText xml:space="preserve"> to handle </w:delText>
        </w:r>
        <w:r w:rsidR="00EE0D0F" w:rsidDel="00B3667E">
          <w:rPr>
            <w:rStyle w:val="normaltextrun"/>
            <w:rFonts w:asciiTheme="minorHAnsi" w:hAnsiTheme="minorHAnsi" w:cstheme="minorHAnsi"/>
            <w:color w:val="171717"/>
            <w:sz w:val="20"/>
            <w:szCs w:val="20"/>
            <w:shd w:val="clear" w:color="auto" w:fill="FFFFFF"/>
          </w:rPr>
          <w:delText>a</w:delText>
        </w:r>
        <w:r w:rsidR="00EE0D0F" w:rsidRPr="00C440BA" w:rsidDel="00B3667E">
          <w:rPr>
            <w:rStyle w:val="normaltextrun"/>
            <w:rFonts w:asciiTheme="minorHAnsi" w:hAnsiTheme="minorHAnsi" w:cstheme="minorHAnsi"/>
            <w:color w:val="171717"/>
            <w:sz w:val="20"/>
            <w:szCs w:val="20"/>
            <w:shd w:val="clear" w:color="auto" w:fill="FFFFFF"/>
          </w:rPr>
          <w:delText xml:space="preserve"> </w:delText>
        </w:r>
        <w:r w:rsidR="006C09DA" w:rsidRPr="00C440BA" w:rsidDel="00B3667E">
          <w:rPr>
            <w:rStyle w:val="normaltextrun"/>
            <w:rFonts w:asciiTheme="minorHAnsi" w:hAnsiTheme="minorHAnsi" w:cstheme="minorHAnsi"/>
            <w:color w:val="171717"/>
            <w:sz w:val="20"/>
            <w:szCs w:val="20"/>
            <w:shd w:val="clear" w:color="auto" w:fill="FFFFFF"/>
          </w:rPr>
          <w:delText>common customer</w:delText>
        </w:r>
        <w:r w:rsidR="00FE1F4C" w:rsidRPr="00C440BA" w:rsidDel="00B3667E">
          <w:rPr>
            <w:rStyle w:val="normaltextrun"/>
            <w:rFonts w:asciiTheme="minorHAnsi" w:hAnsiTheme="minorHAnsi" w:cstheme="minorHAnsi"/>
            <w:color w:val="171717"/>
            <w:sz w:val="20"/>
            <w:szCs w:val="20"/>
            <w:shd w:val="clear" w:color="auto" w:fill="FFFFFF"/>
          </w:rPr>
          <w:delText xml:space="preserve"> </w:delText>
        </w:r>
        <w:r w:rsidR="00207652" w:rsidDel="00B3667E">
          <w:rPr>
            <w:rStyle w:val="normaltextrun"/>
            <w:rFonts w:asciiTheme="minorHAnsi" w:hAnsiTheme="minorHAnsi" w:cstheme="minorHAnsi"/>
            <w:color w:val="171717"/>
            <w:sz w:val="20"/>
            <w:szCs w:val="20"/>
            <w:shd w:val="clear" w:color="auto" w:fill="FFFFFF"/>
          </w:rPr>
          <w:delText>request</w:delText>
        </w:r>
        <w:r w:rsidR="00FE1F4C" w:rsidRPr="00C440BA" w:rsidDel="00B3667E">
          <w:rPr>
            <w:rStyle w:val="normaltextrun"/>
            <w:rFonts w:asciiTheme="minorHAnsi" w:hAnsiTheme="minorHAnsi" w:cstheme="minorHAnsi"/>
            <w:color w:val="171717"/>
            <w:sz w:val="20"/>
            <w:szCs w:val="20"/>
            <w:shd w:val="clear" w:color="auto" w:fill="FFFFFF"/>
          </w:rPr>
          <w:delText>.</w:delText>
        </w:r>
      </w:del>
    </w:p>
    <w:p w14:paraId="4536B0B6" w14:textId="0BB5EAB9" w:rsidR="00A85F48" w:rsidRDefault="7C4920B2" w:rsidP="00F12961">
      <w:pPr>
        <w:pStyle w:val="Heading4"/>
        <w:spacing w:line="240" w:lineRule="auto"/>
        <w:rPr>
          <w:ins w:id="628" w:author="Author"/>
          <w:szCs w:val="24"/>
          <w:lang w:eastAsia="zh-CN"/>
        </w:rPr>
      </w:pPr>
      <w:bookmarkStart w:id="629" w:name="_Toc84692733"/>
      <w:r w:rsidRPr="00F12961">
        <w:rPr>
          <w:szCs w:val="24"/>
          <w:lang w:eastAsia="zh-CN"/>
        </w:rPr>
        <w:t xml:space="preserve">Task </w:t>
      </w:r>
      <w:del w:id="630" w:author="Author">
        <w:r w:rsidRPr="00F12961" w:rsidDel="005B4D69">
          <w:rPr>
            <w:szCs w:val="24"/>
            <w:lang w:eastAsia="zh-CN"/>
          </w:rPr>
          <w:delText>1:</w:delText>
        </w:r>
      </w:del>
      <w:ins w:id="631" w:author="Author">
        <w:r w:rsidR="005B4D69">
          <w:rPr>
            <w:szCs w:val="24"/>
            <w:lang w:eastAsia="zh-CN"/>
          </w:rPr>
          <w:t>2</w:t>
        </w:r>
        <w:r w:rsidR="0008694E">
          <w:rPr>
            <w:szCs w:val="24"/>
            <w:lang w:eastAsia="zh-CN"/>
          </w:rPr>
          <w:t>:</w:t>
        </w:r>
      </w:ins>
      <w:r w:rsidRPr="00F12961">
        <w:rPr>
          <w:szCs w:val="24"/>
          <w:lang w:eastAsia="zh-CN"/>
        </w:rPr>
        <w:t xml:space="preserve"> </w:t>
      </w:r>
      <w:ins w:id="632" w:author="Author">
        <w:r w:rsidR="00F570DC">
          <w:rPr>
            <w:szCs w:val="24"/>
            <w:lang w:eastAsia="zh-CN"/>
          </w:rPr>
          <w:t xml:space="preserve">Create </w:t>
        </w:r>
        <w:del w:id="633" w:author="Author">
          <w:r w:rsidR="00F570DC" w:rsidDel="00BC4D20">
            <w:rPr>
              <w:szCs w:val="24"/>
              <w:lang w:eastAsia="zh-CN"/>
            </w:rPr>
            <w:delText>a new contact</w:delText>
          </w:r>
        </w:del>
        <w:r w:rsidR="00BC4D20">
          <w:rPr>
            <w:szCs w:val="24"/>
            <w:lang w:eastAsia="zh-CN"/>
          </w:rPr>
          <w:t>contact records</w:t>
        </w:r>
      </w:ins>
      <w:bookmarkEnd w:id="629"/>
      <w:commentRangeStart w:id="634"/>
      <w:del w:id="635" w:author="Author">
        <w:r w:rsidRPr="00F12961" w:rsidDel="001A1F11">
          <w:rPr>
            <w:szCs w:val="24"/>
            <w:lang w:eastAsia="zh-CN"/>
          </w:rPr>
          <w:delText>Sign</w:delText>
        </w:r>
        <w:r w:rsidR="003A4F3F" w:rsidDel="001A1F11">
          <w:rPr>
            <w:szCs w:val="24"/>
            <w:lang w:eastAsia="zh-CN"/>
          </w:rPr>
          <w:delText xml:space="preserve"> </w:delText>
        </w:r>
        <w:r w:rsidRPr="00F12961" w:rsidDel="001A1F11">
          <w:rPr>
            <w:szCs w:val="24"/>
            <w:lang w:eastAsia="zh-CN"/>
          </w:rPr>
          <w:delText xml:space="preserve">in </w:delText>
        </w:r>
        <w:commentRangeEnd w:id="634"/>
        <w:r w:rsidR="003A4F3F" w:rsidDel="001A1F11">
          <w:rPr>
            <w:rStyle w:val="CommentReference"/>
            <w:rFonts w:eastAsia="SimSun" w:cstheme="minorBidi"/>
            <w:iCs w:val="0"/>
            <w:color w:val="auto"/>
          </w:rPr>
          <w:commentReference w:id="634"/>
        </w:r>
        <w:r w:rsidRPr="00F12961" w:rsidDel="001A1F11">
          <w:rPr>
            <w:szCs w:val="24"/>
            <w:lang w:eastAsia="zh-CN"/>
          </w:rPr>
          <w:delText xml:space="preserve">to </w:delText>
        </w:r>
        <w:r w:rsidR="00612121" w:rsidRPr="00F12961" w:rsidDel="001A1F11">
          <w:rPr>
            <w:szCs w:val="24"/>
            <w:lang w:eastAsia="zh-CN"/>
          </w:rPr>
          <w:delText xml:space="preserve">create a </w:delText>
        </w:r>
        <w:commentRangeStart w:id="636"/>
        <w:r w:rsidR="00612121" w:rsidRPr="00F12961" w:rsidDel="001A1F11">
          <w:rPr>
            <w:szCs w:val="24"/>
            <w:lang w:eastAsia="zh-CN"/>
          </w:rPr>
          <w:delText>bot</w:delText>
        </w:r>
        <w:commentRangeEnd w:id="636"/>
        <w:r w:rsidR="00413598" w:rsidRPr="00F12961" w:rsidDel="001A1F11">
          <w:rPr>
            <w:rFonts w:eastAsiaTheme="minorHAnsi"/>
            <w:szCs w:val="24"/>
            <w:lang w:eastAsia="zh-CN"/>
          </w:rPr>
          <w:commentReference w:id="636"/>
        </w:r>
      </w:del>
      <w:ins w:id="637" w:author="Author">
        <w:del w:id="638" w:author="Author">
          <w:r w:rsidR="00B3667E" w:rsidDel="001A1F11">
            <w:rPr>
              <w:szCs w:val="24"/>
              <w:lang w:eastAsia="zh-CN"/>
            </w:rPr>
            <w:delText>Customer Insight</w:delText>
          </w:r>
          <w:r w:rsidR="001A1F11" w:rsidDel="001215A0">
            <w:rPr>
              <w:szCs w:val="24"/>
              <w:lang w:eastAsia="zh-CN"/>
            </w:rPr>
            <w:delText xml:space="preserve">Install </w:delText>
          </w:r>
          <w:r w:rsidR="000D1FD3" w:rsidDel="001215A0">
            <w:rPr>
              <w:szCs w:val="24"/>
              <w:lang w:eastAsia="zh-CN"/>
            </w:rPr>
            <w:delText>LinkedIn Sales Navigator through App Settings</w:delText>
          </w:r>
          <w:r w:rsidR="001A1F11" w:rsidDel="000D1FD3">
            <w:rPr>
              <w:szCs w:val="24"/>
              <w:lang w:eastAsia="zh-CN"/>
            </w:rPr>
            <w:delText>a</w:delText>
          </w:r>
        </w:del>
      </w:ins>
    </w:p>
    <w:p w14:paraId="794606FA" w14:textId="17CF7CF8" w:rsidR="00CC7F46" w:rsidDel="00BC4D20" w:rsidRDefault="000D1FD3" w:rsidP="006675F1">
      <w:pPr>
        <w:rPr>
          <w:ins w:id="639" w:author="Author"/>
          <w:del w:id="640" w:author="Author"/>
          <w:lang w:eastAsia="zh-CN"/>
        </w:rPr>
      </w:pPr>
      <w:ins w:id="641" w:author="Author">
        <w:del w:id="642" w:author="Author">
          <w:r w:rsidDel="00BC4D20">
            <w:rPr>
              <w:lang w:eastAsia="zh-CN"/>
            </w:rPr>
            <w:delText xml:space="preserve">There are few ways to install and enable LinkedIn Sales Navigator, in this class we will learn installing it through App Settings. Refer to </w:delText>
          </w:r>
          <w:r w:rsidDel="00BC4D20">
            <w:rPr>
              <w:lang w:eastAsia="zh-CN"/>
            </w:rPr>
            <w:fldChar w:fldCharType="begin"/>
          </w:r>
          <w:r w:rsidDel="00BC4D20">
            <w:rPr>
              <w:lang w:eastAsia="zh-CN"/>
            </w:rPr>
            <w:delInstrText xml:space="preserve"> HYPERLINK "</w:delInstrText>
          </w:r>
          <w:r w:rsidRPr="000D1FD3" w:rsidDel="00BC4D20">
            <w:rPr>
              <w:lang w:eastAsia="zh-CN"/>
            </w:rPr>
            <w:delInstrText>https://docs.microsoft.com/en-us/dynamics365/linkedin/install-sales-navigator</w:delInstrText>
          </w:r>
          <w:r w:rsidDel="00BC4D20">
            <w:rPr>
              <w:lang w:eastAsia="zh-CN"/>
            </w:rPr>
            <w:delInstrText xml:space="preserve">" </w:delInstrText>
          </w:r>
          <w:r w:rsidDel="00BC4D20">
            <w:rPr>
              <w:lang w:eastAsia="zh-CN"/>
            </w:rPr>
            <w:fldChar w:fldCharType="separate"/>
          </w:r>
          <w:r w:rsidRPr="00EC013C" w:rsidDel="00BC4D20">
            <w:rPr>
              <w:rStyle w:val="Hyperlink"/>
              <w:lang w:eastAsia="zh-CN"/>
            </w:rPr>
            <w:delText>https://docs.microsoft.com/en-us/dynamics365/linkedin/install-sales-navigator</w:delText>
          </w:r>
          <w:r w:rsidDel="00BC4D20">
            <w:rPr>
              <w:lang w:eastAsia="zh-CN"/>
            </w:rPr>
            <w:fldChar w:fldCharType="end"/>
          </w:r>
          <w:r w:rsidDel="00BC4D20">
            <w:rPr>
              <w:lang w:eastAsia="zh-CN"/>
            </w:rPr>
            <w:delText xml:space="preserve"> to see another way.</w:delText>
          </w:r>
        </w:del>
      </w:ins>
    </w:p>
    <w:p w14:paraId="41C1E9D7" w14:textId="4B25ADCF" w:rsidR="00EB2E5C" w:rsidDel="00BC4D20" w:rsidRDefault="00EB2E5C" w:rsidP="006675F1">
      <w:pPr>
        <w:pStyle w:val="NormalWeb"/>
        <w:numPr>
          <w:ilvl w:val="0"/>
          <w:numId w:val="85"/>
        </w:numPr>
        <w:shd w:val="clear" w:color="auto" w:fill="FFFFFF"/>
        <w:spacing w:before="0" w:beforeAutospacing="0" w:after="0" w:afterAutospacing="0" w:line="20" w:lineRule="atLeast"/>
        <w:rPr>
          <w:ins w:id="643" w:author="Author"/>
          <w:del w:id="644" w:author="Author"/>
          <w:rFonts w:ascii="Segoe UI" w:hAnsi="Segoe UI" w:cs="Segoe UI"/>
          <w:color w:val="171717"/>
          <w:sz w:val="20"/>
          <w:szCs w:val="20"/>
        </w:rPr>
        <w:pPrChange w:id="645" w:author="Author">
          <w:pPr>
            <w:pStyle w:val="NormalWeb"/>
            <w:numPr>
              <w:numId w:val="80"/>
            </w:numPr>
            <w:shd w:val="clear" w:color="auto" w:fill="FFFFFF"/>
            <w:tabs>
              <w:tab w:val="num" w:pos="720"/>
            </w:tabs>
            <w:spacing w:before="0" w:beforeAutospacing="0" w:after="0" w:afterAutospacing="0" w:line="20" w:lineRule="atLeast"/>
            <w:ind w:left="1290" w:hanging="360"/>
          </w:pPr>
        </w:pPrChange>
      </w:pPr>
      <w:ins w:id="646" w:author="Author">
        <w:del w:id="647" w:author="Author">
          <w:r w:rsidRPr="00BC4D20" w:rsidDel="00BC4D20">
            <w:rPr>
              <w:rFonts w:ascii="Segoe UI" w:hAnsi="Segoe UI" w:cs="Segoe UI"/>
              <w:color w:val="171717"/>
              <w:sz w:val="20"/>
              <w:szCs w:val="20"/>
            </w:rPr>
            <w:delText>Sign in to your Sales Hub app.</w:delText>
          </w:r>
        </w:del>
      </w:ins>
    </w:p>
    <w:p w14:paraId="1979500F" w14:textId="7F89BF14" w:rsidR="0079670F" w:rsidDel="00BC4D20" w:rsidRDefault="0079670F" w:rsidP="006675F1">
      <w:pPr>
        <w:pStyle w:val="NormalWeb"/>
        <w:shd w:val="clear" w:color="auto" w:fill="FFFFFF"/>
        <w:spacing w:before="0" w:beforeAutospacing="0" w:after="0" w:afterAutospacing="0" w:line="20" w:lineRule="atLeast"/>
        <w:ind w:left="1290"/>
        <w:rPr>
          <w:ins w:id="648" w:author="Author"/>
          <w:del w:id="649" w:author="Author"/>
          <w:rFonts w:ascii="Segoe UI" w:hAnsi="Segoe UI" w:cs="Segoe UI"/>
          <w:color w:val="171717"/>
          <w:sz w:val="20"/>
          <w:szCs w:val="20"/>
        </w:rPr>
        <w:pPrChange w:id="650" w:author="Author">
          <w:pPr>
            <w:pStyle w:val="NormalWeb"/>
            <w:numPr>
              <w:numId w:val="80"/>
            </w:numPr>
            <w:shd w:val="clear" w:color="auto" w:fill="FFFFFF"/>
            <w:tabs>
              <w:tab w:val="num" w:pos="720"/>
            </w:tabs>
            <w:ind w:left="1290" w:hanging="360"/>
          </w:pPr>
        </w:pPrChange>
      </w:pPr>
    </w:p>
    <w:p w14:paraId="41FBA624" w14:textId="7EC8DAFF" w:rsidR="0079670F" w:rsidRPr="00BC4D20" w:rsidDel="00BC4D20" w:rsidRDefault="0079670F" w:rsidP="006675F1">
      <w:pPr>
        <w:pStyle w:val="NormalWeb"/>
        <w:shd w:val="clear" w:color="auto" w:fill="FFFFFF"/>
        <w:spacing w:before="0" w:beforeAutospacing="0" w:after="0" w:afterAutospacing="0" w:line="20" w:lineRule="atLeast"/>
        <w:ind w:left="1290"/>
        <w:rPr>
          <w:ins w:id="651" w:author="Author"/>
          <w:del w:id="652" w:author="Author"/>
          <w:rFonts w:ascii="Segoe UI" w:hAnsi="Segoe UI" w:cs="Segoe UI"/>
          <w:color w:val="171717"/>
          <w:sz w:val="20"/>
          <w:szCs w:val="20"/>
        </w:rPr>
        <w:pPrChange w:id="653" w:author="Author">
          <w:pPr>
            <w:pStyle w:val="NormalWeb"/>
            <w:numPr>
              <w:numId w:val="80"/>
            </w:numPr>
            <w:shd w:val="clear" w:color="auto" w:fill="FFFFFF"/>
            <w:tabs>
              <w:tab w:val="num" w:pos="720"/>
            </w:tabs>
            <w:ind w:left="1290" w:hanging="360"/>
          </w:pPr>
        </w:pPrChange>
      </w:pPr>
      <w:ins w:id="654" w:author="Author">
        <w:del w:id="655" w:author="Author">
          <w:r w:rsidDel="00BC4D20">
            <w:rPr>
              <w:noProof/>
            </w:rPr>
            <w:drawing>
              <wp:inline distT="0" distB="0" distL="0" distR="0" wp14:anchorId="74294217" wp14:editId="53D7C809">
                <wp:extent cx="5219700" cy="2582785"/>
                <wp:effectExtent l="0" t="0" r="0" b="8255"/>
                <wp:docPr id="36" name="Picture 3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alendar&#10;&#10;Description automatically generated"/>
                        <pic:cNvPicPr/>
                      </pic:nvPicPr>
                      <pic:blipFill>
                        <a:blip r:embed="rId20"/>
                        <a:stretch>
                          <a:fillRect/>
                        </a:stretch>
                      </pic:blipFill>
                      <pic:spPr>
                        <a:xfrm>
                          <a:off x="0" y="0"/>
                          <a:ext cx="5224500" cy="2585160"/>
                        </a:xfrm>
                        <a:prstGeom prst="rect">
                          <a:avLst/>
                        </a:prstGeom>
                      </pic:spPr>
                    </pic:pic>
                  </a:graphicData>
                </a:graphic>
              </wp:inline>
            </w:drawing>
          </w:r>
        </w:del>
      </w:ins>
    </w:p>
    <w:p w14:paraId="1B0F5A51" w14:textId="7A8653B5" w:rsidR="0079670F" w:rsidDel="00BC4D20" w:rsidRDefault="0079670F" w:rsidP="006675F1">
      <w:pPr>
        <w:pStyle w:val="NormalWeb"/>
        <w:shd w:val="clear" w:color="auto" w:fill="FFFFFF"/>
        <w:spacing w:before="0" w:beforeAutospacing="0" w:after="0" w:afterAutospacing="0" w:line="20" w:lineRule="atLeast"/>
        <w:ind w:left="1290"/>
        <w:rPr>
          <w:ins w:id="656" w:author="Author"/>
          <w:del w:id="657" w:author="Author"/>
          <w:rFonts w:ascii="Segoe UI" w:hAnsi="Segoe UI" w:cs="Segoe UI"/>
          <w:color w:val="171717"/>
          <w:sz w:val="20"/>
          <w:szCs w:val="20"/>
        </w:rPr>
        <w:pPrChange w:id="658" w:author="Author">
          <w:pPr>
            <w:pStyle w:val="NormalWeb"/>
            <w:shd w:val="clear" w:color="auto" w:fill="FFFFFF"/>
            <w:ind w:left="1290"/>
          </w:pPr>
        </w:pPrChange>
      </w:pPr>
    </w:p>
    <w:p w14:paraId="4D9DCD7B" w14:textId="0E463653" w:rsidR="00FD7A7A" w:rsidDel="00BC4D20" w:rsidRDefault="00FD7A7A" w:rsidP="006675F1">
      <w:pPr>
        <w:pStyle w:val="NormalWeb"/>
        <w:shd w:val="clear" w:color="auto" w:fill="FFFFFF"/>
        <w:spacing w:before="0" w:beforeAutospacing="0" w:after="0" w:afterAutospacing="0" w:line="20" w:lineRule="atLeast"/>
        <w:ind w:left="1290"/>
        <w:rPr>
          <w:ins w:id="659" w:author="Author"/>
          <w:del w:id="660" w:author="Author"/>
          <w:rFonts w:ascii="Segoe UI" w:hAnsi="Segoe UI" w:cs="Segoe UI"/>
          <w:color w:val="171717"/>
          <w:sz w:val="20"/>
          <w:szCs w:val="20"/>
        </w:rPr>
      </w:pPr>
    </w:p>
    <w:p w14:paraId="4734B226" w14:textId="5EA0CC21" w:rsidR="00EB2E5C" w:rsidDel="00BC4D20" w:rsidRDefault="00EB2E5C" w:rsidP="006675F1">
      <w:pPr>
        <w:pStyle w:val="NormalWeb"/>
        <w:shd w:val="clear" w:color="auto" w:fill="FFFFFF"/>
        <w:spacing w:before="0" w:beforeAutospacing="0" w:after="0" w:afterAutospacing="0" w:line="20" w:lineRule="atLeast"/>
        <w:ind w:left="1290"/>
        <w:rPr>
          <w:ins w:id="661" w:author="Author"/>
          <w:del w:id="662" w:author="Author"/>
          <w:rFonts w:ascii="Segoe UI" w:hAnsi="Segoe UI" w:cs="Segoe UI"/>
          <w:color w:val="171717"/>
          <w:sz w:val="20"/>
          <w:szCs w:val="20"/>
        </w:rPr>
      </w:pPr>
      <w:ins w:id="663" w:author="Author">
        <w:del w:id="664" w:author="Author">
          <w:r w:rsidRPr="00BC4D20" w:rsidDel="00BC4D20">
            <w:rPr>
              <w:rFonts w:ascii="Segoe UI" w:hAnsi="Segoe UI" w:cs="Segoe UI"/>
              <w:color w:val="171717"/>
              <w:sz w:val="20"/>
              <w:szCs w:val="20"/>
            </w:rPr>
            <w:delText>In the site map, at the lower-left, select the Change area icon</w:delText>
          </w:r>
          <w:r w:rsidR="00FD7A7A" w:rsidDel="00BC4D20">
            <w:rPr>
              <w:rFonts w:ascii="Segoe UI" w:hAnsi="Segoe UI" w:cs="Segoe UI"/>
              <w:color w:val="171717"/>
              <w:sz w:val="20"/>
              <w:szCs w:val="20"/>
            </w:rPr>
            <w:delText xml:space="preserve"> (2 chevron icons)</w:delText>
          </w:r>
          <w:r w:rsidRPr="00BC4D20" w:rsidDel="00BC4D20">
            <w:rPr>
              <w:rFonts w:ascii="Segoe UI" w:hAnsi="Segoe UI" w:cs="Segoe UI"/>
              <w:color w:val="171717"/>
              <w:sz w:val="20"/>
              <w:szCs w:val="20"/>
            </w:rPr>
            <w:delText> </w:delText>
          </w:r>
          <w:r w:rsidRPr="00BC4D20" w:rsidDel="00BC4D20">
            <w:rPr>
              <w:rFonts w:ascii="Segoe UI" w:hAnsi="Segoe UI" w:cs="Segoe UI"/>
              <w:noProof/>
              <w:color w:val="171717"/>
              <w:sz w:val="20"/>
              <w:szCs w:val="20"/>
            </w:rPr>
            <mc:AlternateContent>
              <mc:Choice Requires="wps">
                <w:drawing>
                  <wp:inline distT="0" distB="0" distL="0" distR="0" wp14:anchorId="7378A597" wp14:editId="0DD57F02">
                    <wp:extent cx="304800" cy="304800"/>
                    <wp:effectExtent l="0" t="0" r="0" b="0"/>
                    <wp:docPr id="35" name="Rectangle 35" descr="Icon to change the work are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025A8B" id="Rectangle 35" o:spid="_x0000_s1026" alt="Icon to change the work are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s9f0VQICAADsAwAADgAAAAAAAAAAAAAA&#10;AAAuAgAAZHJzL2Uyb0RvYy54bWxQSwECLQAUAAYACAAAACEATKDpLNgAAAADAQAADwAAAAAAAAAA&#10;AAAAAABcBAAAZHJzL2Rvd25yZXYueG1sUEsFBgAAAAAEAAQA8wAAAGEFAAAAAA==&#10;" filled="f" stroked="f">
                    <o:lock v:ext="edit" aspectratio="t"/>
                    <w10:anchorlock/>
                  </v:rect>
                </w:pict>
              </mc:Fallback>
            </mc:AlternateContent>
          </w:r>
          <w:r w:rsidRPr="00BC4D20" w:rsidDel="00BC4D20">
            <w:rPr>
              <w:rFonts w:ascii="Segoe UI" w:hAnsi="Segoe UI" w:cs="Segoe UI"/>
              <w:color w:val="171717"/>
              <w:sz w:val="20"/>
              <w:szCs w:val="20"/>
            </w:rPr>
            <w:delText>, and then select </w:delText>
          </w:r>
          <w:r w:rsidRPr="00BC4D20" w:rsidDel="00BC4D20">
            <w:rPr>
              <w:rStyle w:val="Strong"/>
              <w:rFonts w:ascii="Segoe UI" w:eastAsiaTheme="majorEastAsia" w:hAnsi="Segoe UI" w:cs="Segoe UI"/>
              <w:color w:val="171717"/>
              <w:sz w:val="20"/>
              <w:szCs w:val="20"/>
            </w:rPr>
            <w:delText>App Settings</w:delText>
          </w:r>
          <w:r w:rsidRPr="00BC4D20" w:rsidDel="00BC4D20">
            <w:rPr>
              <w:rFonts w:ascii="Segoe UI" w:hAnsi="Segoe UI" w:cs="Segoe UI"/>
              <w:color w:val="171717"/>
              <w:sz w:val="20"/>
              <w:szCs w:val="20"/>
            </w:rPr>
            <w:delText>.</w:delText>
          </w:r>
        </w:del>
      </w:ins>
    </w:p>
    <w:p w14:paraId="02BC1FB5" w14:textId="59C3F384" w:rsidR="00FD7A7A" w:rsidDel="00BC4D20" w:rsidRDefault="00FD7A7A" w:rsidP="006675F1">
      <w:pPr>
        <w:pStyle w:val="NormalWeb"/>
        <w:shd w:val="clear" w:color="auto" w:fill="FFFFFF"/>
        <w:spacing w:before="0" w:beforeAutospacing="0" w:after="0" w:afterAutospacing="0" w:line="20" w:lineRule="atLeast"/>
        <w:ind w:left="1290"/>
        <w:rPr>
          <w:ins w:id="665" w:author="Author"/>
          <w:del w:id="666" w:author="Author"/>
          <w:rFonts w:ascii="Segoe UI" w:hAnsi="Segoe UI" w:cs="Segoe UI"/>
          <w:color w:val="171717"/>
          <w:sz w:val="20"/>
          <w:szCs w:val="20"/>
        </w:rPr>
      </w:pPr>
    </w:p>
    <w:p w14:paraId="065CA09C" w14:textId="7E1A040A" w:rsidR="00FD7A7A" w:rsidRPr="00BC4D20" w:rsidDel="00BC4D20" w:rsidRDefault="00FD7A7A" w:rsidP="006675F1">
      <w:pPr>
        <w:pStyle w:val="NormalWeb"/>
        <w:shd w:val="clear" w:color="auto" w:fill="FFFFFF"/>
        <w:spacing w:before="0" w:beforeAutospacing="0" w:after="0" w:afterAutospacing="0" w:line="20" w:lineRule="atLeast"/>
        <w:ind w:left="1290"/>
        <w:rPr>
          <w:ins w:id="667" w:author="Author"/>
          <w:del w:id="668" w:author="Author"/>
          <w:rFonts w:ascii="Segoe UI" w:hAnsi="Segoe UI" w:cs="Segoe UI"/>
          <w:color w:val="171717"/>
          <w:sz w:val="20"/>
          <w:szCs w:val="20"/>
        </w:rPr>
        <w:pPrChange w:id="669" w:author="Author">
          <w:pPr>
            <w:pStyle w:val="NormalWeb"/>
            <w:numPr>
              <w:numId w:val="80"/>
            </w:numPr>
            <w:shd w:val="clear" w:color="auto" w:fill="FFFFFF"/>
            <w:tabs>
              <w:tab w:val="num" w:pos="720"/>
            </w:tabs>
            <w:ind w:left="1290" w:hanging="360"/>
          </w:pPr>
        </w:pPrChange>
      </w:pPr>
      <w:ins w:id="670" w:author="Author">
        <w:del w:id="671" w:author="Author">
          <w:r w:rsidDel="00BC4D20">
            <w:rPr>
              <w:noProof/>
            </w:rPr>
            <w:drawing>
              <wp:inline distT="0" distB="0" distL="0" distR="0" wp14:anchorId="6E6DF402" wp14:editId="0B36D1C3">
                <wp:extent cx="1920406" cy="2430991"/>
                <wp:effectExtent l="0" t="0" r="3810" b="762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21"/>
                        <a:stretch>
                          <a:fillRect/>
                        </a:stretch>
                      </pic:blipFill>
                      <pic:spPr>
                        <a:xfrm>
                          <a:off x="0" y="0"/>
                          <a:ext cx="1920406" cy="2430991"/>
                        </a:xfrm>
                        <a:prstGeom prst="rect">
                          <a:avLst/>
                        </a:prstGeom>
                      </pic:spPr>
                    </pic:pic>
                  </a:graphicData>
                </a:graphic>
              </wp:inline>
            </w:drawing>
          </w:r>
        </w:del>
      </w:ins>
    </w:p>
    <w:p w14:paraId="4BA33BDD" w14:textId="6E089CAD" w:rsidR="00EB2E5C" w:rsidRPr="00BC4D20" w:rsidDel="00BC4D20" w:rsidRDefault="00EB2E5C" w:rsidP="006675F1">
      <w:pPr>
        <w:pStyle w:val="NormalWeb"/>
        <w:shd w:val="clear" w:color="auto" w:fill="FFFFFF"/>
        <w:spacing w:before="0" w:beforeAutospacing="0" w:after="0" w:afterAutospacing="0" w:line="20" w:lineRule="atLeast"/>
        <w:ind w:left="1290"/>
        <w:rPr>
          <w:ins w:id="672" w:author="Author"/>
          <w:del w:id="673" w:author="Author"/>
          <w:rFonts w:ascii="Segoe UI" w:hAnsi="Segoe UI" w:cs="Segoe UI"/>
          <w:color w:val="171717"/>
          <w:sz w:val="20"/>
          <w:szCs w:val="20"/>
        </w:rPr>
        <w:pPrChange w:id="674" w:author="Author">
          <w:pPr>
            <w:pStyle w:val="NormalWeb"/>
            <w:shd w:val="clear" w:color="auto" w:fill="FFFFFF"/>
            <w:ind w:left="1290"/>
          </w:pPr>
        </w:pPrChange>
      </w:pPr>
      <w:ins w:id="675" w:author="Author">
        <w:del w:id="676" w:author="Author">
          <w:r w:rsidRPr="00BC4D20" w:rsidDel="00BC4D20">
            <w:rPr>
              <w:rFonts w:ascii="Segoe UI" w:hAnsi="Segoe UI" w:cs="Segoe UI"/>
              <w:noProof/>
              <w:color w:val="171717"/>
              <w:sz w:val="20"/>
              <w:szCs w:val="20"/>
            </w:rPr>
            <mc:AlternateContent>
              <mc:Choice Requires="wps">
                <w:drawing>
                  <wp:inline distT="0" distB="0" distL="0" distR="0" wp14:anchorId="76757E0D" wp14:editId="61AC15DC">
                    <wp:extent cx="304800" cy="304800"/>
                    <wp:effectExtent l="0" t="0" r="0" b="0"/>
                    <wp:docPr id="34" name="Rectangle 34" descr="Select the Change area icon and then select App Setting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545592" id="Rectangle 34" o:spid="_x0000_s1026" alt="Select the Change area icon and then select App Setting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CdeyoaEAIAAAgE&#10;AAAOAAAAAAAAAAAAAAAAAC4CAABkcnMvZTJvRG9jLnhtbFBLAQItABQABgAIAAAAIQBMoOks2AAA&#10;AAMBAAAPAAAAAAAAAAAAAAAAAGoEAABkcnMvZG93bnJldi54bWxQSwUGAAAAAAQABADzAAAAbwUA&#10;AAAA&#10;" filled="f" stroked="f">
                    <o:lock v:ext="edit" aspectratio="t"/>
                    <w10:anchorlock/>
                  </v:rect>
                </w:pict>
              </mc:Fallback>
            </mc:AlternateContent>
          </w:r>
        </w:del>
      </w:ins>
    </w:p>
    <w:p w14:paraId="503C61E1" w14:textId="1209220C" w:rsidR="00EB2E5C" w:rsidRPr="00583665" w:rsidDel="00BC4D20" w:rsidRDefault="00EB2E5C" w:rsidP="006675F1">
      <w:pPr>
        <w:pStyle w:val="NormalWeb"/>
        <w:numPr>
          <w:ilvl w:val="0"/>
          <w:numId w:val="85"/>
        </w:numPr>
        <w:shd w:val="clear" w:color="auto" w:fill="FFFFFF"/>
        <w:spacing w:before="0" w:beforeAutospacing="0" w:after="0" w:afterAutospacing="0" w:line="20" w:lineRule="atLeast"/>
        <w:rPr>
          <w:ins w:id="677" w:author="Author"/>
          <w:del w:id="678" w:author="Author"/>
          <w:rFonts w:ascii="Segoe UI" w:hAnsi="Segoe UI" w:cs="Segoe UI"/>
          <w:color w:val="171717"/>
          <w:sz w:val="20"/>
          <w:szCs w:val="20"/>
        </w:rPr>
        <w:pPrChange w:id="679" w:author="Author">
          <w:pPr>
            <w:pStyle w:val="NormalWeb"/>
            <w:numPr>
              <w:numId w:val="80"/>
            </w:numPr>
            <w:shd w:val="clear" w:color="auto" w:fill="FFFFFF"/>
            <w:tabs>
              <w:tab w:val="num" w:pos="720"/>
            </w:tabs>
            <w:spacing w:before="0" w:beforeAutospacing="0" w:after="0" w:afterAutospacing="0" w:line="20" w:lineRule="atLeast"/>
            <w:ind w:left="1290" w:hanging="360"/>
          </w:pPr>
        </w:pPrChange>
      </w:pPr>
      <w:ins w:id="680" w:author="Author">
        <w:del w:id="681" w:author="Author">
          <w:r w:rsidRPr="00BC4D20" w:rsidDel="00BC4D20">
            <w:rPr>
              <w:rFonts w:ascii="Segoe UI" w:hAnsi="Segoe UI" w:cs="Segoe UI"/>
              <w:color w:val="171717"/>
              <w:sz w:val="20"/>
              <w:szCs w:val="20"/>
            </w:rPr>
            <w:delText>Under </w:delText>
          </w:r>
          <w:r w:rsidRPr="00BC4D20" w:rsidDel="00BC4D20">
            <w:rPr>
              <w:rStyle w:val="Strong"/>
              <w:rFonts w:ascii="Segoe UI" w:eastAsiaTheme="majorEastAsia" w:hAnsi="Segoe UI" w:cs="Segoe UI"/>
              <w:color w:val="171717"/>
              <w:sz w:val="20"/>
              <w:szCs w:val="20"/>
            </w:rPr>
            <w:delText>General Settings</w:delText>
          </w:r>
          <w:r w:rsidRPr="00BC4D20" w:rsidDel="00BC4D20">
            <w:rPr>
              <w:rFonts w:ascii="Segoe UI" w:hAnsi="Segoe UI" w:cs="Segoe UI"/>
              <w:color w:val="171717"/>
              <w:sz w:val="20"/>
              <w:szCs w:val="20"/>
            </w:rPr>
            <w:delText>, select </w:delText>
          </w:r>
          <w:r w:rsidRPr="00BC4D20" w:rsidDel="00BC4D20">
            <w:rPr>
              <w:rStyle w:val="Strong"/>
              <w:rFonts w:ascii="Segoe UI" w:eastAsiaTheme="majorEastAsia" w:hAnsi="Segoe UI" w:cs="Segoe UI"/>
              <w:color w:val="171717"/>
              <w:sz w:val="20"/>
              <w:szCs w:val="20"/>
            </w:rPr>
            <w:delText>LinkedIn integration</w:delText>
          </w:r>
          <w:r w:rsidRPr="00BC4D20" w:rsidDel="00BC4D20">
            <w:rPr>
              <w:rFonts w:ascii="Segoe UI" w:hAnsi="Segoe UI" w:cs="Segoe UI"/>
              <w:color w:val="171717"/>
              <w:sz w:val="20"/>
              <w:szCs w:val="20"/>
            </w:rPr>
            <w:delText> and then select </w:delText>
          </w:r>
          <w:r w:rsidRPr="00BC4D20" w:rsidDel="00BC4D20">
            <w:rPr>
              <w:rStyle w:val="Strong"/>
              <w:rFonts w:ascii="Segoe UI" w:eastAsiaTheme="majorEastAsia" w:hAnsi="Segoe UI" w:cs="Segoe UI"/>
              <w:color w:val="171717"/>
              <w:sz w:val="20"/>
              <w:szCs w:val="20"/>
            </w:rPr>
            <w:delText>Manage</w:delText>
          </w:r>
          <w:r w:rsidR="00583665" w:rsidDel="00BC4D20">
            <w:rPr>
              <w:rFonts w:ascii="Segoe UI" w:hAnsi="Segoe UI" w:cs="Segoe UI"/>
              <w:color w:val="171717"/>
              <w:sz w:val="20"/>
              <w:szCs w:val="20"/>
            </w:rPr>
            <w:delText xml:space="preserve">, then </w:delText>
          </w:r>
          <w:r w:rsidR="00583665" w:rsidRPr="00B540EB" w:rsidDel="00BC4D20">
            <w:rPr>
              <w:rStyle w:val="Strong"/>
              <w:rFonts w:ascii="Segoe UI" w:eastAsiaTheme="majorEastAsia" w:hAnsi="Segoe UI" w:cs="Segoe UI"/>
              <w:color w:val="171717"/>
              <w:sz w:val="20"/>
              <w:szCs w:val="20"/>
            </w:rPr>
            <w:delText>Enable LinkedIn integration</w:delText>
          </w:r>
          <w:r w:rsidR="00583665" w:rsidRPr="00B540EB" w:rsidDel="00BC4D20">
            <w:rPr>
              <w:rFonts w:ascii="Segoe UI" w:hAnsi="Segoe UI" w:cs="Segoe UI"/>
              <w:color w:val="171717"/>
              <w:sz w:val="20"/>
              <w:szCs w:val="20"/>
            </w:rPr>
            <w:delText>.</w:delText>
          </w:r>
          <w:r w:rsidRPr="00BC4D20" w:rsidDel="00BC4D20">
            <w:rPr>
              <w:rFonts w:ascii="Segoe UI" w:hAnsi="Segoe UI" w:cs="Segoe UI"/>
              <w:color w:val="171717"/>
              <w:sz w:val="20"/>
              <w:szCs w:val="20"/>
            </w:rPr>
            <w:delText>.</w:delText>
          </w:r>
        </w:del>
      </w:ins>
    </w:p>
    <w:p w14:paraId="15AD3F42" w14:textId="036BD4BE" w:rsidR="003C42A6" w:rsidRPr="00BC4D20" w:rsidDel="00BC4D20" w:rsidRDefault="003C42A6" w:rsidP="006675F1">
      <w:pPr>
        <w:pStyle w:val="NormalWeb"/>
        <w:shd w:val="clear" w:color="auto" w:fill="FFFFFF"/>
        <w:spacing w:before="0" w:beforeAutospacing="0" w:after="0" w:afterAutospacing="0" w:line="20" w:lineRule="atLeast"/>
        <w:ind w:left="930"/>
        <w:rPr>
          <w:ins w:id="682" w:author="Author"/>
          <w:del w:id="683" w:author="Author"/>
          <w:rFonts w:ascii="Segoe UI" w:hAnsi="Segoe UI" w:cs="Segoe UI"/>
          <w:color w:val="171717"/>
          <w:sz w:val="20"/>
          <w:szCs w:val="20"/>
        </w:rPr>
        <w:pPrChange w:id="684" w:author="Author">
          <w:pPr>
            <w:pStyle w:val="NormalWeb"/>
            <w:numPr>
              <w:numId w:val="80"/>
            </w:numPr>
            <w:shd w:val="clear" w:color="auto" w:fill="FFFFFF"/>
            <w:tabs>
              <w:tab w:val="num" w:pos="720"/>
            </w:tabs>
            <w:ind w:left="1290" w:hanging="360"/>
          </w:pPr>
        </w:pPrChange>
      </w:pPr>
    </w:p>
    <w:p w14:paraId="3783D15A" w14:textId="519037B5" w:rsidR="00EB2E5C" w:rsidRPr="00BC4D20" w:rsidDel="00BC4D20" w:rsidRDefault="00EB2E5C" w:rsidP="006675F1">
      <w:pPr>
        <w:pStyle w:val="NormalWeb"/>
        <w:shd w:val="clear" w:color="auto" w:fill="FFFFFF"/>
        <w:spacing w:before="0" w:beforeAutospacing="0" w:after="0" w:afterAutospacing="0" w:line="20" w:lineRule="atLeast"/>
        <w:ind w:left="1290"/>
        <w:rPr>
          <w:ins w:id="685" w:author="Author"/>
          <w:del w:id="686" w:author="Author"/>
          <w:rFonts w:ascii="Segoe UI" w:hAnsi="Segoe UI" w:cs="Segoe UI"/>
          <w:color w:val="171717"/>
          <w:sz w:val="20"/>
          <w:szCs w:val="20"/>
        </w:rPr>
        <w:pPrChange w:id="687" w:author="Author">
          <w:pPr>
            <w:pStyle w:val="NormalWeb"/>
            <w:shd w:val="clear" w:color="auto" w:fill="FFFFFF"/>
            <w:ind w:left="1290"/>
          </w:pPr>
        </w:pPrChange>
      </w:pPr>
      <w:ins w:id="688" w:author="Author">
        <w:del w:id="689" w:author="Author">
          <w:r w:rsidRPr="00BC4D20" w:rsidDel="00BC4D20">
            <w:rPr>
              <w:rFonts w:ascii="Segoe UI" w:hAnsi="Segoe UI" w:cs="Segoe UI"/>
              <w:noProof/>
              <w:color w:val="171717"/>
              <w:sz w:val="20"/>
              <w:szCs w:val="20"/>
            </w:rPr>
            <mc:AlternateContent>
              <mc:Choice Requires="wps">
                <w:drawing>
                  <wp:inline distT="0" distB="0" distL="0" distR="0" wp14:anchorId="14719DA7" wp14:editId="7CD87CDC">
                    <wp:extent cx="304800" cy="304800"/>
                    <wp:effectExtent l="0" t="0" r="0" b="0"/>
                    <wp:docPr id="33" name="Rectangle 33" descr="Select the LinkedIn integration op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E9AC3A" id="Rectangle 33" o:spid="_x0000_s1026" alt="Select the LinkedIn integration op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yDM3jggCAAD1AwAADgAAAAAA&#10;AAAAAAAAAAAuAgAAZHJzL2Uyb0RvYy54bWxQSwECLQAUAAYACAAAACEATKDpLNgAAAADAQAADwAA&#10;AAAAAAAAAAAAAABiBAAAZHJzL2Rvd25yZXYueG1sUEsFBgAAAAAEAAQA8wAAAGcFAAAAAA==&#10;" filled="f" stroked="f">
                    <o:lock v:ext="edit" aspectratio="t"/>
                    <w10:anchorlock/>
                  </v:rect>
                </w:pict>
              </mc:Fallback>
            </mc:AlternateContent>
          </w:r>
          <w:r w:rsidR="003C42A6" w:rsidDel="00BC4D20">
            <w:rPr>
              <w:noProof/>
            </w:rPr>
            <w:drawing>
              <wp:inline distT="0" distB="0" distL="0" distR="0" wp14:anchorId="4CA5F762" wp14:editId="4509F07F">
                <wp:extent cx="5425440" cy="3026692"/>
                <wp:effectExtent l="0" t="0" r="3810" b="254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27294" cy="3027726"/>
                        </a:xfrm>
                        <a:prstGeom prst="rect">
                          <a:avLst/>
                        </a:prstGeom>
                        <a:noFill/>
                        <a:ln>
                          <a:noFill/>
                        </a:ln>
                      </pic:spPr>
                    </pic:pic>
                  </a:graphicData>
                </a:graphic>
              </wp:inline>
            </w:drawing>
          </w:r>
        </w:del>
      </w:ins>
    </w:p>
    <w:p w14:paraId="570330A7" w14:textId="6FAED95D" w:rsidR="00EB2E5C" w:rsidDel="00BC4D20" w:rsidRDefault="00CF6EE9" w:rsidP="006675F1">
      <w:pPr>
        <w:pStyle w:val="NormalWeb"/>
        <w:numPr>
          <w:ilvl w:val="0"/>
          <w:numId w:val="85"/>
        </w:numPr>
        <w:shd w:val="clear" w:color="auto" w:fill="FFFFFF"/>
        <w:spacing w:before="0" w:beforeAutospacing="0" w:after="0" w:afterAutospacing="0" w:line="20" w:lineRule="atLeast"/>
        <w:rPr>
          <w:ins w:id="690" w:author="Author"/>
          <w:del w:id="691" w:author="Author"/>
          <w:rFonts w:ascii="Segoe UI" w:hAnsi="Segoe UI" w:cs="Segoe UI"/>
          <w:color w:val="171717"/>
          <w:sz w:val="20"/>
          <w:szCs w:val="20"/>
        </w:rPr>
        <w:pPrChange w:id="692" w:author="Author">
          <w:pPr>
            <w:pStyle w:val="NormalWeb"/>
            <w:numPr>
              <w:numId w:val="80"/>
            </w:numPr>
            <w:shd w:val="clear" w:color="auto" w:fill="FFFFFF"/>
            <w:tabs>
              <w:tab w:val="num" w:pos="720"/>
            </w:tabs>
            <w:spacing w:before="0" w:beforeAutospacing="0" w:after="0" w:afterAutospacing="0" w:line="20" w:lineRule="atLeast"/>
            <w:ind w:left="1290" w:hanging="360"/>
          </w:pPr>
        </w:pPrChange>
      </w:pPr>
      <w:ins w:id="693" w:author="Author">
        <w:del w:id="694" w:author="Author">
          <w:r w:rsidDel="00BC4D20">
            <w:rPr>
              <w:rFonts w:ascii="Segoe UI" w:hAnsi="Segoe UI" w:cs="Segoe UI"/>
              <w:color w:val="171717"/>
              <w:sz w:val="20"/>
              <w:szCs w:val="20"/>
            </w:rPr>
            <w:delText xml:space="preserve">It will then bring you to the new </w:delText>
          </w:r>
          <w:r w:rsidDel="00BC4D20">
            <w:rPr>
              <w:rFonts w:ascii="Segoe UI" w:hAnsi="Segoe UI" w:cs="Segoe UI"/>
              <w:b/>
              <w:bCs/>
              <w:color w:val="171717"/>
              <w:sz w:val="20"/>
              <w:szCs w:val="20"/>
            </w:rPr>
            <w:delText xml:space="preserve">Installation </w:delText>
          </w:r>
          <w:r w:rsidDel="00BC4D20">
            <w:rPr>
              <w:rFonts w:ascii="Segoe UI" w:hAnsi="Segoe UI" w:cs="Segoe UI"/>
              <w:color w:val="171717"/>
              <w:sz w:val="20"/>
              <w:szCs w:val="20"/>
            </w:rPr>
            <w:delText xml:space="preserve"> page (Note: if you are asked to login, just please sign in your given credential)</w:delText>
          </w:r>
          <w:r w:rsidR="008C49C6" w:rsidDel="00BC4D20">
            <w:rPr>
              <w:rFonts w:ascii="Segoe UI" w:hAnsi="Segoe UI" w:cs="Segoe UI"/>
              <w:color w:val="171717"/>
              <w:sz w:val="20"/>
              <w:szCs w:val="20"/>
            </w:rPr>
            <w:delText xml:space="preserve"> then </w:delText>
          </w:r>
          <w:r w:rsidR="008C49C6" w:rsidRPr="008C49C6" w:rsidDel="00BC4D20">
            <w:rPr>
              <w:rFonts w:ascii="Segoe UI" w:hAnsi="Segoe UI" w:cs="Segoe UI"/>
              <w:b/>
              <w:bCs/>
              <w:color w:val="171717"/>
              <w:sz w:val="20"/>
              <w:szCs w:val="20"/>
              <w:rPrChange w:id="695" w:author="Author">
                <w:rPr>
                  <w:rFonts w:ascii="Segoe UI" w:hAnsi="Segoe UI" w:cs="Segoe UI"/>
                  <w:color w:val="171717"/>
                  <w:sz w:val="20"/>
                  <w:szCs w:val="20"/>
                </w:rPr>
              </w:rPrChange>
            </w:rPr>
            <w:delText>Continue</w:delText>
          </w:r>
          <w:r w:rsidR="008C49C6" w:rsidDel="00BC4D20">
            <w:rPr>
              <w:rFonts w:ascii="Segoe UI" w:hAnsi="Segoe UI" w:cs="Segoe UI"/>
              <w:color w:val="171717"/>
              <w:sz w:val="20"/>
              <w:szCs w:val="20"/>
            </w:rPr>
            <w:delText xml:space="preserve"> </w:delText>
          </w:r>
          <w:r w:rsidR="00EB2E5C" w:rsidRPr="00BC4D20" w:rsidDel="00BC4D20">
            <w:rPr>
              <w:rFonts w:ascii="Segoe UI" w:hAnsi="Segoe UI" w:cs="Segoe UI"/>
              <w:color w:val="171717"/>
              <w:sz w:val="20"/>
              <w:szCs w:val="20"/>
            </w:rPr>
            <w:delText>On the LinkedIn integration page, select </w:delText>
          </w:r>
          <w:r w:rsidR="00EB2E5C" w:rsidRPr="00BC4D20" w:rsidDel="00BC4D20">
            <w:rPr>
              <w:rStyle w:val="Strong"/>
              <w:rFonts w:ascii="Segoe UI" w:eastAsiaTheme="majorEastAsia" w:hAnsi="Segoe UI" w:cs="Segoe UI"/>
              <w:color w:val="171717"/>
              <w:sz w:val="20"/>
              <w:szCs w:val="20"/>
            </w:rPr>
            <w:delText>Enable LinkedIn integration</w:delText>
          </w:r>
          <w:r w:rsidR="00EB2E5C" w:rsidRPr="00BC4D20" w:rsidDel="00BC4D20">
            <w:rPr>
              <w:rFonts w:ascii="Segoe UI" w:hAnsi="Segoe UI" w:cs="Segoe UI"/>
              <w:color w:val="171717"/>
              <w:sz w:val="20"/>
              <w:szCs w:val="20"/>
            </w:rPr>
            <w:delText>.</w:delText>
          </w:r>
        </w:del>
      </w:ins>
    </w:p>
    <w:p w14:paraId="03998E7A" w14:textId="21D5BD0C" w:rsidR="008C49C6" w:rsidDel="00BC4D20" w:rsidRDefault="008C49C6" w:rsidP="006675F1">
      <w:pPr>
        <w:pStyle w:val="NormalWeb"/>
        <w:shd w:val="clear" w:color="auto" w:fill="FFFFFF"/>
        <w:spacing w:before="0" w:beforeAutospacing="0" w:after="0" w:afterAutospacing="0" w:line="20" w:lineRule="atLeast"/>
        <w:ind w:left="1290"/>
        <w:rPr>
          <w:ins w:id="696" w:author="Author"/>
          <w:del w:id="697" w:author="Author"/>
          <w:rFonts w:ascii="Segoe UI" w:hAnsi="Segoe UI" w:cs="Segoe UI"/>
          <w:color w:val="171717"/>
          <w:sz w:val="20"/>
          <w:szCs w:val="20"/>
        </w:rPr>
        <w:pPrChange w:id="698" w:author="Author">
          <w:pPr>
            <w:pStyle w:val="NormalWeb"/>
            <w:numPr>
              <w:numId w:val="80"/>
            </w:numPr>
            <w:shd w:val="clear" w:color="auto" w:fill="FFFFFF"/>
            <w:tabs>
              <w:tab w:val="num" w:pos="720"/>
            </w:tabs>
            <w:spacing w:before="0" w:beforeAutospacing="0" w:after="0" w:afterAutospacing="0" w:line="20" w:lineRule="atLeast"/>
            <w:ind w:left="1290" w:hanging="360"/>
          </w:pPr>
        </w:pPrChange>
      </w:pPr>
    </w:p>
    <w:p w14:paraId="56128337" w14:textId="1FC23D5E" w:rsidR="00CF6EE9" w:rsidRPr="00BC4D20" w:rsidDel="00BC4D20" w:rsidRDefault="00CF6EE9" w:rsidP="006675F1">
      <w:pPr>
        <w:pStyle w:val="NormalWeb"/>
        <w:shd w:val="clear" w:color="auto" w:fill="FFFFFF"/>
        <w:spacing w:before="0" w:beforeAutospacing="0" w:after="0" w:afterAutospacing="0" w:line="20" w:lineRule="atLeast"/>
        <w:ind w:left="720"/>
        <w:rPr>
          <w:ins w:id="699" w:author="Author"/>
          <w:del w:id="700" w:author="Author"/>
          <w:rFonts w:ascii="Segoe UI" w:hAnsi="Segoe UI" w:cs="Segoe UI"/>
          <w:color w:val="171717"/>
          <w:sz w:val="20"/>
          <w:szCs w:val="20"/>
        </w:rPr>
        <w:pPrChange w:id="701" w:author="Author">
          <w:pPr>
            <w:pStyle w:val="NormalWeb"/>
            <w:numPr>
              <w:numId w:val="80"/>
            </w:numPr>
            <w:shd w:val="clear" w:color="auto" w:fill="FFFFFF"/>
            <w:tabs>
              <w:tab w:val="num" w:pos="720"/>
            </w:tabs>
            <w:ind w:left="1290" w:hanging="360"/>
          </w:pPr>
        </w:pPrChange>
      </w:pPr>
    </w:p>
    <w:p w14:paraId="306E5108" w14:textId="0FBF0D05" w:rsidR="00EB2E5C" w:rsidDel="00BC4D20" w:rsidRDefault="00EB2E5C" w:rsidP="006675F1">
      <w:pPr>
        <w:pStyle w:val="NormalWeb"/>
        <w:shd w:val="clear" w:color="auto" w:fill="FFFFFF"/>
        <w:spacing w:before="0" w:beforeAutospacing="0" w:after="0" w:afterAutospacing="0" w:line="20" w:lineRule="atLeast"/>
        <w:ind w:left="720"/>
        <w:rPr>
          <w:ins w:id="702" w:author="Author"/>
          <w:del w:id="703" w:author="Author"/>
          <w:noProof/>
        </w:rPr>
        <w:pPrChange w:id="704" w:author="Author">
          <w:pPr>
            <w:pStyle w:val="NormalWeb"/>
            <w:shd w:val="clear" w:color="auto" w:fill="FFFFFF"/>
            <w:spacing w:before="0" w:beforeAutospacing="0" w:after="0" w:afterAutospacing="0" w:line="20" w:lineRule="atLeast"/>
            <w:ind w:left="1290"/>
          </w:pPr>
        </w:pPrChange>
      </w:pPr>
      <w:ins w:id="705" w:author="Author">
        <w:del w:id="706" w:author="Author">
          <w:r w:rsidRPr="00BC4D20" w:rsidDel="00BC4D20">
            <w:rPr>
              <w:rFonts w:ascii="Segoe UI" w:hAnsi="Segoe UI" w:cs="Segoe UI"/>
              <w:noProof/>
              <w:color w:val="171717"/>
              <w:sz w:val="20"/>
              <w:szCs w:val="20"/>
            </w:rPr>
            <mc:AlternateContent>
              <mc:Choice Requires="wps">
                <w:drawing>
                  <wp:inline distT="0" distB="0" distL="0" distR="0" wp14:anchorId="65B9DCEB" wp14:editId="1C27999C">
                    <wp:extent cx="304800" cy="304800"/>
                    <wp:effectExtent l="0" t="0" r="0" b="0"/>
                    <wp:docPr id="32" name="Rectangle 32" descr="Select the Enable LinkedIn integration op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B77F67" id="Rectangle 32" o:spid="_x0000_s1026" alt="Select the Enable LinkedIn integration op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A2ezJxDQIAAPwDAAAO&#10;AAAAAAAAAAAAAAAAAC4CAABkcnMvZTJvRG9jLnhtbFBLAQItABQABgAIAAAAIQBMoOks2AAAAAMB&#10;AAAPAAAAAAAAAAAAAAAAAGcEAABkcnMvZG93bnJldi54bWxQSwUGAAAAAAQABADzAAAAbAUAAAAA&#10;" filled="f" stroked="f">
                    <o:lock v:ext="edit" aspectratio="t"/>
                    <w10:anchorlock/>
                  </v:rect>
                </w:pict>
              </mc:Fallback>
            </mc:AlternateContent>
          </w:r>
          <w:r w:rsidR="00CF6EE9" w:rsidRPr="00CF6EE9" w:rsidDel="00BC4D20">
            <w:rPr>
              <w:noProof/>
            </w:rPr>
            <w:delText xml:space="preserve"> </w:delText>
          </w:r>
          <w:r w:rsidR="00CF6EE9" w:rsidDel="00BC4D20">
            <w:rPr>
              <w:noProof/>
            </w:rPr>
            <w:drawing>
              <wp:inline distT="0" distB="0" distL="0" distR="0" wp14:anchorId="5284F586" wp14:editId="1A3E59A4">
                <wp:extent cx="5334000" cy="1633291"/>
                <wp:effectExtent l="0" t="0" r="0" b="508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23"/>
                        <a:stretch>
                          <a:fillRect/>
                        </a:stretch>
                      </pic:blipFill>
                      <pic:spPr>
                        <a:xfrm>
                          <a:off x="0" y="0"/>
                          <a:ext cx="5341561" cy="1635606"/>
                        </a:xfrm>
                        <a:prstGeom prst="rect">
                          <a:avLst/>
                        </a:prstGeom>
                      </pic:spPr>
                    </pic:pic>
                  </a:graphicData>
                </a:graphic>
              </wp:inline>
            </w:drawing>
          </w:r>
          <w:r w:rsidR="008C49C6" w:rsidRPr="008C49C6" w:rsidDel="00BC4D20">
            <w:rPr>
              <w:noProof/>
            </w:rPr>
            <w:delText xml:space="preserve"> </w:delText>
          </w:r>
          <w:r w:rsidR="008C49C6" w:rsidDel="00BC4D20">
            <w:rPr>
              <w:noProof/>
            </w:rPr>
            <w:drawing>
              <wp:inline distT="0" distB="0" distL="0" distR="0" wp14:anchorId="4F17A708" wp14:editId="55526F32">
                <wp:extent cx="5349240" cy="1637957"/>
                <wp:effectExtent l="0" t="0" r="3810" b="63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4"/>
                        <a:stretch>
                          <a:fillRect/>
                        </a:stretch>
                      </pic:blipFill>
                      <pic:spPr>
                        <a:xfrm>
                          <a:off x="0" y="0"/>
                          <a:ext cx="5363135" cy="1642212"/>
                        </a:xfrm>
                        <a:prstGeom prst="rect">
                          <a:avLst/>
                        </a:prstGeom>
                      </pic:spPr>
                    </pic:pic>
                  </a:graphicData>
                </a:graphic>
              </wp:inline>
            </w:drawing>
          </w:r>
        </w:del>
      </w:ins>
    </w:p>
    <w:p w14:paraId="79715C38" w14:textId="2F632F37" w:rsidR="00460ECE" w:rsidRPr="00BC4D20" w:rsidDel="00BC4D20" w:rsidRDefault="00460ECE" w:rsidP="006675F1">
      <w:pPr>
        <w:pStyle w:val="NormalWeb"/>
        <w:shd w:val="clear" w:color="auto" w:fill="FFFFFF"/>
        <w:spacing w:before="0" w:beforeAutospacing="0" w:after="0" w:afterAutospacing="0" w:line="20" w:lineRule="atLeast"/>
        <w:ind w:left="1290"/>
        <w:rPr>
          <w:ins w:id="707" w:author="Author"/>
          <w:del w:id="708" w:author="Author"/>
          <w:rFonts w:ascii="Segoe UI" w:hAnsi="Segoe UI" w:cs="Segoe UI"/>
          <w:color w:val="171717"/>
          <w:sz w:val="20"/>
          <w:szCs w:val="20"/>
        </w:rPr>
        <w:pPrChange w:id="709" w:author="Author">
          <w:pPr>
            <w:pStyle w:val="NormalWeb"/>
            <w:shd w:val="clear" w:color="auto" w:fill="FFFFFF"/>
            <w:ind w:left="1290"/>
          </w:pPr>
        </w:pPrChange>
      </w:pPr>
    </w:p>
    <w:p w14:paraId="13277BFF" w14:textId="679F91AB" w:rsidR="00EB2E5C" w:rsidRPr="00BC4D20" w:rsidDel="00BC4D20" w:rsidRDefault="00EB2E5C" w:rsidP="006675F1">
      <w:pPr>
        <w:pStyle w:val="NormalWeb"/>
        <w:numPr>
          <w:ilvl w:val="0"/>
          <w:numId w:val="85"/>
        </w:numPr>
        <w:shd w:val="clear" w:color="auto" w:fill="FFFFFF"/>
        <w:spacing w:before="0" w:beforeAutospacing="0" w:after="0" w:afterAutospacing="0" w:line="20" w:lineRule="atLeast"/>
        <w:rPr>
          <w:ins w:id="710" w:author="Author"/>
          <w:del w:id="711" w:author="Author"/>
          <w:rFonts w:ascii="Segoe UI" w:hAnsi="Segoe UI" w:cs="Segoe UI"/>
          <w:color w:val="171717"/>
          <w:sz w:val="20"/>
          <w:szCs w:val="20"/>
        </w:rPr>
        <w:pPrChange w:id="712" w:author="Author">
          <w:pPr>
            <w:pStyle w:val="NormalWeb"/>
            <w:numPr>
              <w:numId w:val="80"/>
            </w:numPr>
            <w:shd w:val="clear" w:color="auto" w:fill="FFFFFF"/>
            <w:tabs>
              <w:tab w:val="num" w:pos="720"/>
            </w:tabs>
            <w:ind w:left="1290" w:hanging="360"/>
          </w:pPr>
        </w:pPrChange>
      </w:pPr>
      <w:ins w:id="713" w:author="Author">
        <w:del w:id="714" w:author="Author">
          <w:r w:rsidRPr="00BC4D20" w:rsidDel="00BC4D20">
            <w:rPr>
              <w:rFonts w:ascii="Segoe UI" w:hAnsi="Segoe UI" w:cs="Segoe UI"/>
              <w:color w:val="171717"/>
              <w:sz w:val="20"/>
              <w:szCs w:val="20"/>
            </w:rPr>
            <w:delText>On the </w:delText>
          </w:r>
          <w:r w:rsidRPr="00BC4D20" w:rsidDel="00BC4D20">
            <w:rPr>
              <w:rStyle w:val="Strong"/>
              <w:rFonts w:ascii="Segoe UI" w:eastAsiaTheme="majorEastAsia" w:hAnsi="Segoe UI" w:cs="Segoe UI"/>
              <w:color w:val="171717"/>
              <w:sz w:val="20"/>
              <w:szCs w:val="20"/>
            </w:rPr>
            <w:delText>Installation</w:delText>
          </w:r>
          <w:r w:rsidRPr="00BC4D20" w:rsidDel="00BC4D20">
            <w:rPr>
              <w:rFonts w:ascii="Segoe UI" w:hAnsi="Segoe UI" w:cs="Segoe UI"/>
              <w:color w:val="171717"/>
              <w:sz w:val="20"/>
              <w:szCs w:val="20"/>
            </w:rPr>
            <w:delText> tab, select </w:delText>
          </w:r>
          <w:r w:rsidRPr="00BC4D20" w:rsidDel="00BC4D20">
            <w:rPr>
              <w:rStyle w:val="Strong"/>
              <w:rFonts w:ascii="Segoe UI" w:eastAsiaTheme="majorEastAsia" w:hAnsi="Segoe UI" w:cs="Segoe UI"/>
              <w:color w:val="171717"/>
              <w:sz w:val="20"/>
              <w:szCs w:val="20"/>
            </w:rPr>
            <w:delText>Continue</w:delText>
          </w:r>
          <w:r w:rsidRPr="00BC4D20" w:rsidDel="00BC4D20">
            <w:rPr>
              <w:rFonts w:ascii="Segoe UI" w:hAnsi="Segoe UI" w:cs="Segoe UI"/>
              <w:color w:val="171717"/>
              <w:sz w:val="20"/>
              <w:szCs w:val="20"/>
            </w:rPr>
            <w:delText> to install the required solutions.</w:delText>
          </w:r>
        </w:del>
      </w:ins>
    </w:p>
    <w:p w14:paraId="6CCCA22D" w14:textId="0018F41F" w:rsidR="00EB2E5C" w:rsidRPr="00BC4D20" w:rsidDel="00BC4D20" w:rsidRDefault="00EB2E5C" w:rsidP="006675F1">
      <w:pPr>
        <w:pStyle w:val="alert-title"/>
        <w:shd w:val="clear" w:color="auto" w:fill="FFFFFF"/>
        <w:spacing w:before="0" w:beforeAutospacing="0" w:after="0" w:afterAutospacing="0" w:line="20" w:lineRule="atLeast"/>
        <w:ind w:left="720"/>
        <w:rPr>
          <w:ins w:id="715" w:author="Author"/>
          <w:del w:id="716" w:author="Author"/>
          <w:rFonts w:ascii="Segoe UI" w:hAnsi="Segoe UI" w:cs="Segoe UI"/>
          <w:b/>
          <w:bCs/>
          <w:color w:val="171717"/>
          <w:sz w:val="20"/>
          <w:szCs w:val="20"/>
        </w:rPr>
        <w:pPrChange w:id="717" w:author="Author">
          <w:pPr>
            <w:pStyle w:val="alert-title"/>
            <w:shd w:val="clear" w:color="auto" w:fill="FFFFFF"/>
            <w:spacing w:before="0" w:beforeAutospacing="0" w:after="0" w:afterAutospacing="0"/>
            <w:ind w:left="1290"/>
          </w:pPr>
        </w:pPrChange>
      </w:pPr>
      <w:ins w:id="718" w:author="Author">
        <w:del w:id="719" w:author="Author">
          <w:r w:rsidRPr="00BC4D20" w:rsidDel="00BC4D20">
            <w:rPr>
              <w:rFonts w:ascii="Segoe UI" w:hAnsi="Segoe UI" w:cs="Segoe UI"/>
              <w:b/>
              <w:bCs/>
              <w:color w:val="171717"/>
              <w:sz w:val="20"/>
              <w:szCs w:val="20"/>
            </w:rPr>
            <w:delText> Note</w:delText>
          </w:r>
        </w:del>
      </w:ins>
    </w:p>
    <w:p w14:paraId="01768F90" w14:textId="0CE8EB5E" w:rsidR="00EB2E5C" w:rsidDel="00BC4D20" w:rsidRDefault="00EB2E5C" w:rsidP="006675F1">
      <w:pPr>
        <w:pStyle w:val="NormalWeb"/>
        <w:shd w:val="clear" w:color="auto" w:fill="FFFFFF"/>
        <w:spacing w:before="0" w:beforeAutospacing="0" w:after="0" w:afterAutospacing="0" w:line="20" w:lineRule="atLeast"/>
        <w:ind w:left="720"/>
        <w:rPr>
          <w:ins w:id="720" w:author="Author"/>
          <w:del w:id="721" w:author="Author"/>
          <w:rFonts w:ascii="Segoe UI" w:hAnsi="Segoe UI" w:cs="Segoe UI"/>
          <w:color w:val="171717"/>
          <w:sz w:val="20"/>
          <w:szCs w:val="20"/>
        </w:rPr>
        <w:pPrChange w:id="722" w:author="Author">
          <w:pPr>
            <w:pStyle w:val="NormalWeb"/>
            <w:shd w:val="clear" w:color="auto" w:fill="FFFFFF"/>
            <w:spacing w:before="0" w:beforeAutospacing="0" w:after="0" w:afterAutospacing="0" w:line="20" w:lineRule="atLeast"/>
            <w:ind w:left="1290"/>
          </w:pPr>
        </w:pPrChange>
      </w:pPr>
      <w:ins w:id="723" w:author="Author">
        <w:del w:id="724" w:author="Author">
          <w:r w:rsidRPr="00BC4D20" w:rsidDel="00BC4D20">
            <w:rPr>
              <w:rFonts w:ascii="Segoe UI" w:hAnsi="Segoe UI" w:cs="Segoe UI"/>
              <w:color w:val="171717"/>
              <w:sz w:val="20"/>
              <w:szCs w:val="20"/>
            </w:rPr>
            <w:delText>The installation may take few minutes to complete.</w:delText>
          </w:r>
        </w:del>
      </w:ins>
    </w:p>
    <w:p w14:paraId="1376EE50" w14:textId="5E9A20C1" w:rsidR="00460ECE" w:rsidRPr="00BC4D20" w:rsidDel="00BC4D20" w:rsidRDefault="00460ECE" w:rsidP="006675F1">
      <w:pPr>
        <w:pStyle w:val="NormalWeb"/>
        <w:shd w:val="clear" w:color="auto" w:fill="FFFFFF"/>
        <w:spacing w:before="0" w:beforeAutospacing="0" w:after="0" w:afterAutospacing="0" w:line="20" w:lineRule="atLeast"/>
        <w:ind w:left="1290"/>
        <w:rPr>
          <w:ins w:id="725" w:author="Author"/>
          <w:del w:id="726" w:author="Author"/>
          <w:rFonts w:ascii="Segoe UI" w:hAnsi="Segoe UI" w:cs="Segoe UI"/>
          <w:color w:val="171717"/>
          <w:sz w:val="20"/>
          <w:szCs w:val="20"/>
        </w:rPr>
        <w:pPrChange w:id="727" w:author="Author">
          <w:pPr>
            <w:pStyle w:val="NormalWeb"/>
            <w:shd w:val="clear" w:color="auto" w:fill="FFFFFF"/>
            <w:ind w:left="1290"/>
          </w:pPr>
        </w:pPrChange>
      </w:pPr>
    </w:p>
    <w:p w14:paraId="3307C42F" w14:textId="4080216F" w:rsidR="00660DA9" w:rsidRPr="00660DA9" w:rsidDel="00BC4D20" w:rsidRDefault="00660DA9" w:rsidP="006675F1">
      <w:pPr>
        <w:pStyle w:val="NormalWeb"/>
        <w:numPr>
          <w:ilvl w:val="0"/>
          <w:numId w:val="85"/>
        </w:numPr>
        <w:shd w:val="clear" w:color="auto" w:fill="FFFFFF"/>
        <w:spacing w:before="0" w:beforeAutospacing="0" w:after="0" w:afterAutospacing="0" w:line="20" w:lineRule="atLeast"/>
        <w:rPr>
          <w:ins w:id="728" w:author="Author"/>
          <w:del w:id="729" w:author="Author"/>
          <w:rFonts w:ascii="Segoe UI" w:hAnsi="Segoe UI" w:cs="Segoe UI"/>
          <w:color w:val="171717"/>
          <w:sz w:val="20"/>
          <w:szCs w:val="20"/>
          <w:rPrChange w:id="730" w:author="Author">
            <w:rPr>
              <w:ins w:id="731" w:author="Author"/>
              <w:del w:id="732" w:author="Author"/>
              <w:rFonts w:ascii="Segoe UI" w:hAnsi="Segoe UI" w:cs="Segoe UI"/>
              <w:b/>
              <w:bCs/>
              <w:color w:val="171717"/>
              <w:sz w:val="20"/>
              <w:szCs w:val="20"/>
            </w:rPr>
          </w:rPrChange>
        </w:rPr>
        <w:pPrChange w:id="733" w:author="Author">
          <w:pPr>
            <w:pStyle w:val="NormalWeb"/>
            <w:numPr>
              <w:numId w:val="80"/>
            </w:numPr>
            <w:shd w:val="clear" w:color="auto" w:fill="FFFFFF"/>
            <w:tabs>
              <w:tab w:val="num" w:pos="720"/>
            </w:tabs>
            <w:spacing w:before="0" w:beforeAutospacing="0" w:after="0" w:afterAutospacing="0" w:line="20" w:lineRule="atLeast"/>
            <w:ind w:left="1290" w:hanging="360"/>
          </w:pPr>
        </w:pPrChange>
      </w:pPr>
      <w:ins w:id="734" w:author="Author">
        <w:del w:id="735" w:author="Author">
          <w:r w:rsidDel="00BC4D20">
            <w:rPr>
              <w:rFonts w:ascii="Segoe UI" w:hAnsi="Segoe UI" w:cs="Segoe UI"/>
              <w:color w:val="171717"/>
              <w:sz w:val="20"/>
              <w:szCs w:val="20"/>
            </w:rPr>
            <w:delText xml:space="preserve">When the installation is completed, select </w:delText>
          </w:r>
          <w:r w:rsidDel="00BC4D20">
            <w:rPr>
              <w:rFonts w:ascii="Segoe UI" w:hAnsi="Segoe UI" w:cs="Segoe UI"/>
              <w:b/>
              <w:bCs/>
              <w:color w:val="171717"/>
              <w:sz w:val="20"/>
              <w:szCs w:val="20"/>
            </w:rPr>
            <w:delText>Go to Configuration</w:delText>
          </w:r>
        </w:del>
      </w:ins>
    </w:p>
    <w:p w14:paraId="253E980C" w14:textId="093C4CE3" w:rsidR="00660DA9" w:rsidDel="00BC4D20" w:rsidRDefault="00660DA9" w:rsidP="006675F1">
      <w:pPr>
        <w:pStyle w:val="NormalWeb"/>
        <w:shd w:val="clear" w:color="auto" w:fill="FFFFFF"/>
        <w:spacing w:before="0" w:beforeAutospacing="0" w:after="0" w:afterAutospacing="0" w:line="20" w:lineRule="atLeast"/>
        <w:ind w:left="720"/>
        <w:rPr>
          <w:ins w:id="736" w:author="Author"/>
          <w:del w:id="737" w:author="Author"/>
          <w:rFonts w:ascii="Segoe UI" w:hAnsi="Segoe UI" w:cs="Segoe UI"/>
          <w:color w:val="171717"/>
          <w:sz w:val="20"/>
          <w:szCs w:val="20"/>
        </w:rPr>
        <w:pPrChange w:id="738" w:author="Author">
          <w:pPr>
            <w:pStyle w:val="NormalWeb"/>
            <w:numPr>
              <w:numId w:val="80"/>
            </w:numPr>
            <w:shd w:val="clear" w:color="auto" w:fill="FFFFFF"/>
            <w:tabs>
              <w:tab w:val="num" w:pos="720"/>
            </w:tabs>
            <w:spacing w:before="0" w:beforeAutospacing="0" w:after="0" w:afterAutospacing="0" w:line="20" w:lineRule="atLeast"/>
            <w:ind w:left="1290" w:hanging="360"/>
          </w:pPr>
        </w:pPrChange>
      </w:pPr>
      <w:ins w:id="739" w:author="Author">
        <w:del w:id="740" w:author="Author">
          <w:r w:rsidDel="00BC4D20">
            <w:rPr>
              <w:noProof/>
            </w:rPr>
            <w:drawing>
              <wp:inline distT="0" distB="0" distL="0" distR="0" wp14:anchorId="1FC76C20" wp14:editId="4C6983BC">
                <wp:extent cx="5341620" cy="1134105"/>
                <wp:effectExtent l="0" t="0" r="0" b="952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25"/>
                        <a:stretch>
                          <a:fillRect/>
                        </a:stretch>
                      </pic:blipFill>
                      <pic:spPr>
                        <a:xfrm>
                          <a:off x="0" y="0"/>
                          <a:ext cx="5348463" cy="1135558"/>
                        </a:xfrm>
                        <a:prstGeom prst="rect">
                          <a:avLst/>
                        </a:prstGeom>
                      </pic:spPr>
                    </pic:pic>
                  </a:graphicData>
                </a:graphic>
              </wp:inline>
            </w:drawing>
          </w:r>
        </w:del>
      </w:ins>
    </w:p>
    <w:p w14:paraId="3C6E3A7D" w14:textId="36B57AFD" w:rsidR="00EB2E5C" w:rsidDel="00BC4D20" w:rsidRDefault="00660DA9" w:rsidP="006675F1">
      <w:pPr>
        <w:pStyle w:val="NormalWeb"/>
        <w:numPr>
          <w:ilvl w:val="0"/>
          <w:numId w:val="85"/>
        </w:numPr>
        <w:shd w:val="clear" w:color="auto" w:fill="FFFFFF"/>
        <w:spacing w:before="0" w:beforeAutospacing="0" w:after="0" w:afterAutospacing="0" w:line="20" w:lineRule="atLeast"/>
        <w:rPr>
          <w:ins w:id="741" w:author="Author"/>
          <w:del w:id="742" w:author="Author"/>
          <w:rFonts w:ascii="Segoe UI" w:hAnsi="Segoe UI" w:cs="Segoe UI"/>
          <w:color w:val="171717"/>
          <w:sz w:val="20"/>
          <w:szCs w:val="20"/>
        </w:rPr>
        <w:pPrChange w:id="743" w:author="Author">
          <w:pPr>
            <w:pStyle w:val="NormalWeb"/>
            <w:numPr>
              <w:numId w:val="80"/>
            </w:numPr>
            <w:shd w:val="clear" w:color="auto" w:fill="FFFFFF"/>
            <w:tabs>
              <w:tab w:val="num" w:pos="720"/>
            </w:tabs>
            <w:spacing w:before="0" w:beforeAutospacing="0" w:after="0" w:afterAutospacing="0" w:line="20" w:lineRule="atLeast"/>
            <w:ind w:left="1290" w:hanging="360"/>
          </w:pPr>
        </w:pPrChange>
      </w:pPr>
      <w:ins w:id="744" w:author="Author">
        <w:del w:id="745" w:author="Author">
          <w:r w:rsidDel="00BC4D20">
            <w:rPr>
              <w:rFonts w:ascii="Segoe UI" w:hAnsi="Segoe UI" w:cs="Segoe UI"/>
              <w:color w:val="171717"/>
              <w:sz w:val="20"/>
              <w:szCs w:val="20"/>
            </w:rPr>
            <w:delText xml:space="preserve">You can also </w:delText>
          </w:r>
          <w:r w:rsidR="00EB2E5C" w:rsidRPr="00BC4D20" w:rsidDel="00BC4D20">
            <w:rPr>
              <w:rFonts w:ascii="Segoe UI" w:hAnsi="Segoe UI" w:cs="Segoe UI"/>
              <w:color w:val="171717"/>
              <w:sz w:val="20"/>
              <w:szCs w:val="20"/>
            </w:rPr>
            <w:delText>V</w:delText>
          </w:r>
          <w:r w:rsidDel="00BC4D20">
            <w:rPr>
              <w:rFonts w:ascii="Segoe UI" w:hAnsi="Segoe UI" w:cs="Segoe UI"/>
              <w:color w:val="171717"/>
              <w:sz w:val="20"/>
              <w:szCs w:val="20"/>
            </w:rPr>
            <w:delText>v</w:delText>
          </w:r>
          <w:r w:rsidR="00EB2E5C" w:rsidRPr="00BC4D20" w:rsidDel="00BC4D20">
            <w:rPr>
              <w:rFonts w:ascii="Segoe UI" w:hAnsi="Segoe UI" w:cs="Segoe UI"/>
              <w:color w:val="171717"/>
              <w:sz w:val="20"/>
              <w:szCs w:val="20"/>
            </w:rPr>
            <w:delText>erify that the installation is complete by following the steps below.</w:delText>
          </w:r>
        </w:del>
      </w:ins>
    </w:p>
    <w:p w14:paraId="3269D39C" w14:textId="6B3C06C3" w:rsidR="00460ECE" w:rsidRPr="00BC4D20" w:rsidDel="00BC4D20" w:rsidRDefault="00460ECE" w:rsidP="006675F1">
      <w:pPr>
        <w:pStyle w:val="NormalWeb"/>
        <w:shd w:val="clear" w:color="auto" w:fill="FFFFFF"/>
        <w:spacing w:before="0" w:beforeAutospacing="0" w:after="0" w:afterAutospacing="0" w:line="20" w:lineRule="atLeast"/>
        <w:ind w:left="930"/>
        <w:rPr>
          <w:ins w:id="746" w:author="Author"/>
          <w:del w:id="747" w:author="Author"/>
          <w:rFonts w:ascii="Segoe UI" w:hAnsi="Segoe UI" w:cs="Segoe UI"/>
          <w:color w:val="171717"/>
          <w:sz w:val="20"/>
          <w:szCs w:val="20"/>
        </w:rPr>
        <w:pPrChange w:id="748" w:author="Author">
          <w:pPr>
            <w:pStyle w:val="NormalWeb"/>
            <w:numPr>
              <w:numId w:val="80"/>
            </w:numPr>
            <w:shd w:val="clear" w:color="auto" w:fill="FFFFFF"/>
            <w:tabs>
              <w:tab w:val="num" w:pos="720"/>
            </w:tabs>
            <w:ind w:left="1290" w:hanging="360"/>
          </w:pPr>
        </w:pPrChange>
      </w:pPr>
    </w:p>
    <w:p w14:paraId="6BC6A992" w14:textId="374DA6A4" w:rsidR="00EB2E5C" w:rsidRPr="00460ECE" w:rsidDel="00BC4D20" w:rsidRDefault="00EB2E5C" w:rsidP="006675F1">
      <w:pPr>
        <w:pStyle w:val="Heading2"/>
        <w:shd w:val="clear" w:color="auto" w:fill="FFFFFF"/>
        <w:spacing w:after="0" w:line="20" w:lineRule="atLeast"/>
        <w:rPr>
          <w:ins w:id="749" w:author="Author"/>
          <w:del w:id="750" w:author="Author"/>
          <w:rFonts w:ascii="Segoe UI" w:hAnsi="Segoe UI" w:cs="Segoe UI"/>
          <w:b/>
          <w:bCs/>
          <w:color w:val="171717"/>
          <w:sz w:val="20"/>
          <w:szCs w:val="20"/>
          <w:rPrChange w:id="751" w:author="Author">
            <w:rPr>
              <w:ins w:id="752" w:author="Author"/>
              <w:del w:id="753" w:author="Author"/>
              <w:rFonts w:ascii="Segoe UI" w:hAnsi="Segoe UI" w:cs="Segoe UI"/>
              <w:color w:val="171717"/>
            </w:rPr>
          </w:rPrChange>
        </w:rPr>
        <w:pPrChange w:id="754" w:author="Author">
          <w:pPr>
            <w:pStyle w:val="Heading2"/>
            <w:shd w:val="clear" w:color="auto" w:fill="FFFFFF"/>
            <w:spacing w:after="0"/>
          </w:pPr>
        </w:pPrChange>
      </w:pPr>
      <w:ins w:id="755" w:author="Author">
        <w:del w:id="756" w:author="Author">
          <w:r w:rsidRPr="00460ECE" w:rsidDel="00BC4D20">
            <w:rPr>
              <w:rFonts w:ascii="Segoe UI" w:hAnsi="Segoe UI" w:cs="Segoe UI"/>
              <w:b/>
              <w:bCs/>
              <w:color w:val="171717"/>
              <w:sz w:val="20"/>
              <w:szCs w:val="20"/>
              <w:rPrChange w:id="757" w:author="Author">
                <w:rPr>
                  <w:rFonts w:ascii="Segoe UI" w:hAnsi="Segoe UI" w:cs="Segoe UI"/>
                  <w:color w:val="171717"/>
                </w:rPr>
              </w:rPrChange>
            </w:rPr>
            <w:delText>Validate the installation</w:delText>
          </w:r>
        </w:del>
      </w:ins>
    </w:p>
    <w:p w14:paraId="3F643B61" w14:textId="11C2D711" w:rsidR="00EB2E5C" w:rsidRPr="00BC4D20" w:rsidDel="00BC4D20" w:rsidRDefault="00EB2E5C" w:rsidP="006675F1">
      <w:pPr>
        <w:pStyle w:val="NormalWeb"/>
        <w:numPr>
          <w:ilvl w:val="0"/>
          <w:numId w:val="81"/>
        </w:numPr>
        <w:shd w:val="clear" w:color="auto" w:fill="FFFFFF"/>
        <w:spacing w:before="0" w:beforeAutospacing="0" w:after="120" w:afterAutospacing="0" w:line="20" w:lineRule="atLeast"/>
        <w:ind w:left="1290"/>
        <w:rPr>
          <w:ins w:id="758" w:author="Author"/>
          <w:del w:id="759" w:author="Author"/>
          <w:rFonts w:ascii="Segoe UI" w:hAnsi="Segoe UI" w:cs="Segoe UI"/>
          <w:color w:val="171717"/>
          <w:sz w:val="20"/>
          <w:szCs w:val="20"/>
        </w:rPr>
        <w:pPrChange w:id="760" w:author="Author">
          <w:pPr>
            <w:pStyle w:val="NormalWeb"/>
            <w:numPr>
              <w:numId w:val="81"/>
            </w:numPr>
            <w:shd w:val="clear" w:color="auto" w:fill="FFFFFF"/>
            <w:tabs>
              <w:tab w:val="num" w:pos="720"/>
            </w:tabs>
            <w:ind w:left="1290" w:hanging="360"/>
          </w:pPr>
        </w:pPrChange>
      </w:pPr>
      <w:ins w:id="761" w:author="Author">
        <w:del w:id="762" w:author="Author">
          <w:r w:rsidRPr="00BC4D20" w:rsidDel="00BC4D20">
            <w:rPr>
              <w:rFonts w:ascii="Segoe UI" w:hAnsi="Segoe UI" w:cs="Segoe UI"/>
              <w:color w:val="171717"/>
              <w:sz w:val="20"/>
              <w:szCs w:val="20"/>
            </w:rPr>
            <w:delText>In your app, select </w:delText>
          </w:r>
          <w:r w:rsidRPr="00BC4D20" w:rsidDel="00BC4D20">
            <w:rPr>
              <w:rStyle w:val="Strong"/>
              <w:rFonts w:ascii="Segoe UI" w:eastAsiaTheme="majorEastAsia" w:hAnsi="Segoe UI" w:cs="Segoe UI"/>
              <w:color w:val="171717"/>
              <w:sz w:val="20"/>
              <w:szCs w:val="20"/>
            </w:rPr>
            <w:delText>Settings</w:delText>
          </w:r>
          <w:r w:rsidRPr="00BC4D20" w:rsidDel="00BC4D20">
            <w:rPr>
              <w:rFonts w:ascii="Segoe UI" w:hAnsi="Segoe UI" w:cs="Segoe UI"/>
              <w:color w:val="171717"/>
              <w:sz w:val="20"/>
              <w:szCs w:val="20"/>
            </w:rPr>
            <w:delText> </w:delText>
          </w:r>
          <w:r w:rsidRPr="00BC4D20" w:rsidDel="00BC4D20">
            <w:rPr>
              <w:rFonts w:ascii="Segoe UI" w:hAnsi="Segoe UI" w:cs="Segoe UI"/>
              <w:noProof/>
              <w:color w:val="171717"/>
              <w:sz w:val="20"/>
              <w:szCs w:val="20"/>
            </w:rPr>
            <mc:AlternateContent>
              <mc:Choice Requires="wps">
                <w:drawing>
                  <wp:inline distT="0" distB="0" distL="0" distR="0" wp14:anchorId="265D07A1" wp14:editId="4F6B28C4">
                    <wp:extent cx="304800" cy="304800"/>
                    <wp:effectExtent l="0" t="0" r="0" b="0"/>
                    <wp:docPr id="31" name="Rectangle 31" descr="Setting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A5A5F3" id="Rectangle 31" o:spid="_x0000_s1026" alt="Setting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Ns+QWfYBAADYAwAADgAAAAAAAAAAAAAAAAAuAgAAZHJzL2Uy&#10;b0RvYy54bWxQSwECLQAUAAYACAAAACEATKDpLNgAAAADAQAADwAAAAAAAAAAAAAAAABQBAAAZHJz&#10;L2Rvd25yZXYueG1sUEsFBgAAAAAEAAQA8wAAAFUFAAAAAA==&#10;" filled="f" stroked="f">
                    <o:lock v:ext="edit" aspectratio="t"/>
                    <w10:anchorlock/>
                  </v:rect>
                </w:pict>
              </mc:Fallback>
            </mc:AlternateContent>
          </w:r>
          <w:r w:rsidRPr="00BC4D20" w:rsidDel="00BC4D20">
            <w:rPr>
              <w:rFonts w:ascii="Segoe UI" w:hAnsi="Segoe UI" w:cs="Segoe UI"/>
              <w:color w:val="171717"/>
              <w:sz w:val="20"/>
              <w:szCs w:val="20"/>
            </w:rPr>
            <w:delText>, and then select </w:delText>
          </w:r>
          <w:r w:rsidRPr="00BC4D20" w:rsidDel="00BC4D20">
            <w:rPr>
              <w:rStyle w:val="Strong"/>
              <w:rFonts w:ascii="Segoe UI" w:eastAsiaTheme="majorEastAsia" w:hAnsi="Segoe UI" w:cs="Segoe UI"/>
              <w:color w:val="171717"/>
              <w:sz w:val="20"/>
              <w:szCs w:val="20"/>
            </w:rPr>
            <w:delText>Advanced Settings</w:delText>
          </w:r>
          <w:r w:rsidRPr="00BC4D20" w:rsidDel="00BC4D20">
            <w:rPr>
              <w:rFonts w:ascii="Segoe UI" w:hAnsi="Segoe UI" w:cs="Segoe UI"/>
              <w:color w:val="171717"/>
              <w:sz w:val="20"/>
              <w:szCs w:val="20"/>
            </w:rPr>
            <w:delText>.</w:delText>
          </w:r>
        </w:del>
      </w:ins>
    </w:p>
    <w:p w14:paraId="0346BD1A" w14:textId="79A35A47" w:rsidR="00EB2E5C" w:rsidRPr="00BC4D20" w:rsidDel="00BC4D20" w:rsidRDefault="00EB2E5C" w:rsidP="006675F1">
      <w:pPr>
        <w:pStyle w:val="NormalWeb"/>
        <w:shd w:val="clear" w:color="auto" w:fill="FFFFFF"/>
        <w:spacing w:before="0" w:beforeAutospacing="0" w:after="120" w:afterAutospacing="0" w:line="20" w:lineRule="atLeast"/>
        <w:ind w:left="1290"/>
        <w:rPr>
          <w:ins w:id="763" w:author="Author"/>
          <w:del w:id="764" w:author="Author"/>
          <w:rFonts w:ascii="Segoe UI" w:hAnsi="Segoe UI" w:cs="Segoe UI"/>
          <w:color w:val="171717"/>
          <w:sz w:val="20"/>
          <w:szCs w:val="20"/>
        </w:rPr>
        <w:pPrChange w:id="765" w:author="Author">
          <w:pPr>
            <w:pStyle w:val="NormalWeb"/>
            <w:shd w:val="clear" w:color="auto" w:fill="FFFFFF"/>
            <w:ind w:left="1290"/>
          </w:pPr>
        </w:pPrChange>
      </w:pPr>
      <w:ins w:id="766" w:author="Author">
        <w:del w:id="767" w:author="Author">
          <w:r w:rsidRPr="00BC4D20" w:rsidDel="00BC4D20">
            <w:rPr>
              <w:rFonts w:ascii="Segoe UI" w:hAnsi="Segoe UI" w:cs="Segoe UI"/>
              <w:noProof/>
              <w:color w:val="171717"/>
              <w:sz w:val="20"/>
              <w:szCs w:val="20"/>
            </w:rPr>
            <mc:AlternateContent>
              <mc:Choice Requires="wps">
                <w:drawing>
                  <wp:inline distT="0" distB="0" distL="0" distR="0" wp14:anchorId="59FA6050" wp14:editId="340CA17E">
                    <wp:extent cx="304800" cy="304800"/>
                    <wp:effectExtent l="0" t="0" r="0" b="0"/>
                    <wp:docPr id="30" name="Rectangle 30" descr="Advanced Settings link in the site ma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6CF511" id="Rectangle 30" o:spid="_x0000_s1026" alt="Advanced Settings link in the site ma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8SRDhCgIAAPYDAAAOAAAA&#10;AAAAAAAAAAAAAC4CAABkcnMvZTJvRG9jLnhtbFBLAQItABQABgAIAAAAIQBMoOks2AAAAAMBAAAP&#10;AAAAAAAAAAAAAAAAAGQEAABkcnMvZG93bnJldi54bWxQSwUGAAAAAAQABADzAAAAaQUAAAAA&#10;" filled="f" stroked="f">
                    <o:lock v:ext="edit" aspectratio="t"/>
                    <w10:anchorlock/>
                  </v:rect>
                </w:pict>
              </mc:Fallback>
            </mc:AlternateContent>
          </w:r>
          <w:r w:rsidR="00036277" w:rsidRPr="00036277" w:rsidDel="00BC4D20">
            <w:rPr>
              <w:noProof/>
            </w:rPr>
            <w:delText xml:space="preserve"> </w:delText>
          </w:r>
          <w:r w:rsidR="00036277" w:rsidDel="00BC4D20">
            <w:rPr>
              <w:noProof/>
            </w:rPr>
            <w:drawing>
              <wp:inline distT="0" distB="0" distL="0" distR="0" wp14:anchorId="40684C4A" wp14:editId="03FC7ACE">
                <wp:extent cx="3361625" cy="2339340"/>
                <wp:effectExtent l="0" t="0" r="0" b="381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6"/>
                        <a:stretch>
                          <a:fillRect/>
                        </a:stretch>
                      </pic:blipFill>
                      <pic:spPr>
                        <a:xfrm>
                          <a:off x="0" y="0"/>
                          <a:ext cx="3363477" cy="2340629"/>
                        </a:xfrm>
                        <a:prstGeom prst="rect">
                          <a:avLst/>
                        </a:prstGeom>
                      </pic:spPr>
                    </pic:pic>
                  </a:graphicData>
                </a:graphic>
              </wp:inline>
            </w:drawing>
          </w:r>
        </w:del>
      </w:ins>
    </w:p>
    <w:p w14:paraId="4BD13F26" w14:textId="755CA7C2" w:rsidR="00EB2E5C" w:rsidRPr="00BC4D20" w:rsidDel="00BC4D20" w:rsidRDefault="00EB2E5C" w:rsidP="006675F1">
      <w:pPr>
        <w:pStyle w:val="NormalWeb"/>
        <w:numPr>
          <w:ilvl w:val="0"/>
          <w:numId w:val="81"/>
        </w:numPr>
        <w:shd w:val="clear" w:color="auto" w:fill="FFFFFF"/>
        <w:spacing w:before="0" w:beforeAutospacing="0" w:after="120" w:afterAutospacing="0" w:line="20" w:lineRule="atLeast"/>
        <w:ind w:left="1290"/>
        <w:rPr>
          <w:ins w:id="768" w:author="Author"/>
          <w:del w:id="769" w:author="Author"/>
          <w:rFonts w:ascii="Segoe UI" w:hAnsi="Segoe UI" w:cs="Segoe UI"/>
          <w:color w:val="171717"/>
          <w:sz w:val="20"/>
          <w:szCs w:val="20"/>
        </w:rPr>
        <w:pPrChange w:id="770" w:author="Author">
          <w:pPr>
            <w:pStyle w:val="NormalWeb"/>
            <w:numPr>
              <w:numId w:val="81"/>
            </w:numPr>
            <w:shd w:val="clear" w:color="auto" w:fill="FFFFFF"/>
            <w:tabs>
              <w:tab w:val="num" w:pos="720"/>
            </w:tabs>
            <w:ind w:left="1290" w:hanging="360"/>
          </w:pPr>
        </w:pPrChange>
      </w:pPr>
      <w:ins w:id="771" w:author="Author">
        <w:del w:id="772" w:author="Author">
          <w:r w:rsidRPr="00BC4D20" w:rsidDel="00BC4D20">
            <w:rPr>
              <w:rFonts w:ascii="Segoe UI" w:hAnsi="Segoe UI" w:cs="Segoe UI"/>
              <w:color w:val="171717"/>
              <w:sz w:val="20"/>
              <w:szCs w:val="20"/>
            </w:rPr>
            <w:delText>Go to </w:delText>
          </w:r>
          <w:r w:rsidRPr="00BC4D20" w:rsidDel="00BC4D20">
            <w:rPr>
              <w:rStyle w:val="Strong"/>
              <w:rFonts w:ascii="Segoe UI" w:eastAsiaTheme="majorEastAsia" w:hAnsi="Segoe UI" w:cs="Segoe UI"/>
              <w:color w:val="171717"/>
              <w:sz w:val="20"/>
              <w:szCs w:val="20"/>
            </w:rPr>
            <w:delText>Settings</w:delText>
          </w:r>
          <w:r w:rsidRPr="00BC4D20" w:rsidDel="00BC4D20">
            <w:rPr>
              <w:rFonts w:ascii="Segoe UI" w:hAnsi="Segoe UI" w:cs="Segoe UI"/>
              <w:color w:val="171717"/>
              <w:sz w:val="20"/>
              <w:szCs w:val="20"/>
            </w:rPr>
            <w:delText> &gt; </w:delText>
          </w:r>
          <w:r w:rsidRPr="00BC4D20" w:rsidDel="00BC4D20">
            <w:rPr>
              <w:rStyle w:val="Strong"/>
              <w:rFonts w:ascii="Segoe UI" w:eastAsiaTheme="majorEastAsia" w:hAnsi="Segoe UI" w:cs="Segoe UI"/>
              <w:color w:val="171717"/>
              <w:sz w:val="20"/>
              <w:szCs w:val="20"/>
            </w:rPr>
            <w:delText>Customizations</w:delText>
          </w:r>
          <w:r w:rsidRPr="00BC4D20" w:rsidDel="00BC4D20">
            <w:rPr>
              <w:rFonts w:ascii="Segoe UI" w:hAnsi="Segoe UI" w:cs="Segoe UI"/>
              <w:color w:val="171717"/>
              <w:sz w:val="20"/>
              <w:szCs w:val="20"/>
            </w:rPr>
            <w:delText> &gt; </w:delText>
          </w:r>
          <w:r w:rsidRPr="00BC4D20" w:rsidDel="00BC4D20">
            <w:rPr>
              <w:rStyle w:val="Strong"/>
              <w:rFonts w:ascii="Segoe UI" w:eastAsiaTheme="majorEastAsia" w:hAnsi="Segoe UI" w:cs="Segoe UI"/>
              <w:color w:val="171717"/>
              <w:sz w:val="20"/>
              <w:szCs w:val="20"/>
            </w:rPr>
            <w:delText>Solutions</w:delText>
          </w:r>
          <w:r w:rsidRPr="00BC4D20" w:rsidDel="00BC4D20">
            <w:rPr>
              <w:rFonts w:ascii="Segoe UI" w:hAnsi="Segoe UI" w:cs="Segoe UI"/>
              <w:color w:val="171717"/>
              <w:sz w:val="20"/>
              <w:szCs w:val="20"/>
            </w:rPr>
            <w:delText>.</w:delText>
          </w:r>
        </w:del>
      </w:ins>
    </w:p>
    <w:p w14:paraId="35707132" w14:textId="15A5403D" w:rsidR="00EB2E5C" w:rsidRPr="00BC4D20" w:rsidDel="00BC4D20" w:rsidRDefault="00EB2E5C" w:rsidP="006675F1">
      <w:pPr>
        <w:pStyle w:val="NormalWeb"/>
        <w:numPr>
          <w:ilvl w:val="0"/>
          <w:numId w:val="81"/>
        </w:numPr>
        <w:shd w:val="clear" w:color="auto" w:fill="FFFFFF"/>
        <w:spacing w:before="0" w:beforeAutospacing="0" w:after="120" w:afterAutospacing="0" w:line="20" w:lineRule="atLeast"/>
        <w:ind w:left="1290"/>
        <w:rPr>
          <w:ins w:id="773" w:author="Author"/>
          <w:del w:id="774" w:author="Author"/>
          <w:rFonts w:ascii="Segoe UI" w:hAnsi="Segoe UI" w:cs="Segoe UI"/>
          <w:color w:val="171717"/>
          <w:sz w:val="20"/>
          <w:szCs w:val="20"/>
        </w:rPr>
        <w:pPrChange w:id="775" w:author="Author">
          <w:pPr>
            <w:pStyle w:val="NormalWeb"/>
            <w:numPr>
              <w:numId w:val="81"/>
            </w:numPr>
            <w:shd w:val="clear" w:color="auto" w:fill="FFFFFF"/>
            <w:tabs>
              <w:tab w:val="num" w:pos="720"/>
            </w:tabs>
            <w:ind w:left="1290" w:hanging="360"/>
          </w:pPr>
        </w:pPrChange>
      </w:pPr>
      <w:ins w:id="776" w:author="Author">
        <w:del w:id="777" w:author="Author">
          <w:r w:rsidRPr="00BC4D20" w:rsidDel="00BC4D20">
            <w:rPr>
              <w:rFonts w:ascii="Segoe UI" w:hAnsi="Segoe UI" w:cs="Segoe UI"/>
              <w:color w:val="171717"/>
              <w:sz w:val="20"/>
              <w:szCs w:val="20"/>
            </w:rPr>
            <w:delText>Verify that the following solutions are installed in your organization.</w:delText>
          </w:r>
        </w:del>
      </w:ins>
    </w:p>
    <w:p w14:paraId="35B35438" w14:textId="703CAB87" w:rsidR="00EB2E5C" w:rsidRPr="00460ECE" w:rsidDel="00BC4D20" w:rsidRDefault="00EB2E5C" w:rsidP="006675F1">
      <w:pPr>
        <w:numPr>
          <w:ilvl w:val="1"/>
          <w:numId w:val="81"/>
        </w:numPr>
        <w:shd w:val="clear" w:color="auto" w:fill="FFFFFF"/>
        <w:spacing w:after="120" w:line="20" w:lineRule="atLeast"/>
        <w:ind w:left="2580"/>
        <w:rPr>
          <w:ins w:id="778" w:author="Author"/>
          <w:del w:id="779" w:author="Author"/>
          <w:rFonts w:cs="Segoe UI"/>
          <w:color w:val="171717"/>
          <w:szCs w:val="20"/>
        </w:rPr>
        <w:pPrChange w:id="780" w:author="Author">
          <w:pPr>
            <w:numPr>
              <w:ilvl w:val="1"/>
              <w:numId w:val="81"/>
            </w:numPr>
            <w:shd w:val="clear" w:color="auto" w:fill="FFFFFF"/>
            <w:tabs>
              <w:tab w:val="num" w:pos="1440"/>
            </w:tabs>
            <w:spacing w:after="0" w:line="240" w:lineRule="auto"/>
            <w:ind w:left="2580" w:hanging="360"/>
          </w:pPr>
        </w:pPrChange>
      </w:pPr>
      <w:ins w:id="781" w:author="Author">
        <w:del w:id="782" w:author="Author">
          <w:r w:rsidRPr="00460ECE" w:rsidDel="00BC4D20">
            <w:rPr>
              <w:rFonts w:cs="Segoe UI"/>
              <w:color w:val="171717"/>
              <w:szCs w:val="20"/>
            </w:rPr>
            <w:delText>LinkedInSalesNavigatorControlsForUnifiedClient</w:delText>
          </w:r>
        </w:del>
      </w:ins>
    </w:p>
    <w:p w14:paraId="3BB2C601" w14:textId="642DB03C" w:rsidR="00EB2E5C" w:rsidRPr="00460ECE" w:rsidDel="00BC4D20" w:rsidRDefault="00EB2E5C" w:rsidP="006675F1">
      <w:pPr>
        <w:numPr>
          <w:ilvl w:val="1"/>
          <w:numId w:val="81"/>
        </w:numPr>
        <w:shd w:val="clear" w:color="auto" w:fill="FFFFFF"/>
        <w:spacing w:after="120" w:line="20" w:lineRule="atLeast"/>
        <w:ind w:left="2580"/>
        <w:rPr>
          <w:ins w:id="783" w:author="Author"/>
          <w:del w:id="784" w:author="Author"/>
          <w:rFonts w:cs="Segoe UI"/>
          <w:color w:val="171717"/>
          <w:szCs w:val="20"/>
        </w:rPr>
        <w:pPrChange w:id="785" w:author="Author">
          <w:pPr>
            <w:numPr>
              <w:ilvl w:val="1"/>
              <w:numId w:val="81"/>
            </w:numPr>
            <w:shd w:val="clear" w:color="auto" w:fill="FFFFFF"/>
            <w:tabs>
              <w:tab w:val="num" w:pos="1440"/>
            </w:tabs>
            <w:spacing w:after="0" w:line="240" w:lineRule="auto"/>
            <w:ind w:left="2580" w:hanging="360"/>
          </w:pPr>
        </w:pPrChange>
      </w:pPr>
      <w:ins w:id="786" w:author="Author">
        <w:del w:id="787" w:author="Author">
          <w:r w:rsidRPr="00460ECE" w:rsidDel="00BC4D20">
            <w:rPr>
              <w:rFonts w:cs="Segoe UI"/>
              <w:color w:val="171717"/>
              <w:szCs w:val="20"/>
            </w:rPr>
            <w:delText>LinkedIn</w:delText>
          </w:r>
        </w:del>
      </w:ins>
    </w:p>
    <w:p w14:paraId="5462F026" w14:textId="65C7479D" w:rsidR="00EB2E5C" w:rsidDel="00BC4D20" w:rsidRDefault="00EB2E5C" w:rsidP="006675F1">
      <w:pPr>
        <w:numPr>
          <w:ilvl w:val="1"/>
          <w:numId w:val="81"/>
        </w:numPr>
        <w:shd w:val="clear" w:color="auto" w:fill="FFFFFF"/>
        <w:spacing w:after="120" w:line="20" w:lineRule="atLeast"/>
        <w:ind w:left="2580"/>
        <w:rPr>
          <w:ins w:id="788" w:author="Author"/>
          <w:del w:id="789" w:author="Author"/>
          <w:rFonts w:cs="Segoe UI"/>
          <w:color w:val="171717"/>
          <w:szCs w:val="20"/>
        </w:rPr>
      </w:pPr>
      <w:ins w:id="790" w:author="Author">
        <w:del w:id="791" w:author="Author">
          <w:r w:rsidRPr="00460ECE" w:rsidDel="00BC4D20">
            <w:rPr>
              <w:rFonts w:cs="Segoe UI"/>
              <w:color w:val="171717"/>
              <w:szCs w:val="20"/>
            </w:rPr>
            <w:delText>msdyn_LinkedInSalesNavigatorAnchor</w:delText>
          </w:r>
        </w:del>
      </w:ins>
    </w:p>
    <w:p w14:paraId="63E52F60" w14:textId="29133FE2" w:rsidR="00520144" w:rsidDel="00BC4D20" w:rsidRDefault="00520144" w:rsidP="006675F1">
      <w:pPr>
        <w:shd w:val="clear" w:color="auto" w:fill="FFFFFF"/>
        <w:spacing w:after="120" w:line="20" w:lineRule="atLeast"/>
        <w:rPr>
          <w:ins w:id="792" w:author="Author"/>
          <w:del w:id="793" w:author="Author"/>
          <w:rFonts w:cs="Segoe UI"/>
          <w:color w:val="171717"/>
          <w:szCs w:val="20"/>
        </w:rPr>
      </w:pPr>
    </w:p>
    <w:p w14:paraId="48021914" w14:textId="5CD6D08E" w:rsidR="00520144" w:rsidDel="00BC4D20" w:rsidRDefault="00520144" w:rsidP="006675F1">
      <w:pPr>
        <w:pStyle w:val="Heading4"/>
        <w:rPr>
          <w:ins w:id="794" w:author="Author"/>
          <w:del w:id="795" w:author="Author"/>
        </w:rPr>
      </w:pPr>
      <w:ins w:id="796" w:author="Author">
        <w:del w:id="797" w:author="Author">
          <w:r w:rsidDel="00BC4D20">
            <w:delText>Task 2: Enable LinkedIn Sales Navigator</w:delText>
          </w:r>
        </w:del>
      </w:ins>
    </w:p>
    <w:p w14:paraId="45BA61FE" w14:textId="2D3BDB67" w:rsidR="00520144" w:rsidRPr="00BC4D20" w:rsidDel="00BC4D20" w:rsidRDefault="00520144" w:rsidP="006675F1">
      <w:pPr>
        <w:pStyle w:val="NormalWeb"/>
        <w:shd w:val="clear" w:color="auto" w:fill="FFFFFF"/>
        <w:rPr>
          <w:ins w:id="798" w:author="Author"/>
          <w:del w:id="799" w:author="Author"/>
          <w:rFonts w:ascii="Segoe UI" w:hAnsi="Segoe UI" w:cs="Segoe UI"/>
          <w:color w:val="171717"/>
          <w:sz w:val="20"/>
          <w:szCs w:val="20"/>
        </w:rPr>
      </w:pPr>
      <w:ins w:id="800" w:author="Author">
        <w:del w:id="801" w:author="Author">
          <w:r w:rsidRPr="00BC4D20" w:rsidDel="00BC4D20">
            <w:rPr>
              <w:rFonts w:ascii="Segoe UI" w:hAnsi="Segoe UI" w:cs="Segoe UI"/>
              <w:color w:val="171717"/>
              <w:sz w:val="20"/>
              <w:szCs w:val="20"/>
            </w:rPr>
            <w:delText>When enabled, the Sales Navigator controls will appear on Account, Contact, Lead, and Opportunity pages by default. You can also customize other forms and entities to show Sales Navigator controls. Use one of the following procedures to enable default controls for LinkedIn Sales Navigator content.</w:delText>
          </w:r>
        </w:del>
      </w:ins>
    </w:p>
    <w:p w14:paraId="1A4E186E" w14:textId="48E6AAA4" w:rsidR="00520144" w:rsidRPr="000B5ABF" w:rsidDel="00BC4D20" w:rsidRDefault="00E27F1C" w:rsidP="006675F1">
      <w:pPr>
        <w:pStyle w:val="ListParagraph"/>
        <w:numPr>
          <w:ilvl w:val="0"/>
          <w:numId w:val="84"/>
        </w:numPr>
        <w:shd w:val="clear" w:color="auto" w:fill="FFFFFF"/>
        <w:spacing w:after="0" w:line="240" w:lineRule="auto"/>
        <w:rPr>
          <w:del w:id="802" w:author="Author"/>
          <w:rFonts w:cs="Segoe UI"/>
          <w:color w:val="171717"/>
          <w:szCs w:val="20"/>
          <w:rPrChange w:id="803" w:author="Author">
            <w:rPr>
              <w:del w:id="804" w:author="Author"/>
            </w:rPr>
          </w:rPrChange>
        </w:rPr>
        <w:pPrChange w:id="805" w:author="Author">
          <w:pPr>
            <w:shd w:val="clear" w:color="auto" w:fill="FFFFFF"/>
            <w:spacing w:after="0" w:line="240" w:lineRule="auto"/>
          </w:pPr>
        </w:pPrChange>
      </w:pPr>
      <w:ins w:id="806" w:author="Author">
        <w:del w:id="807" w:author="Author">
          <w:r w:rsidRPr="000B5ABF" w:rsidDel="00BC4D20">
            <w:rPr>
              <w:rFonts w:cs="Segoe UI"/>
              <w:color w:val="171717"/>
              <w:szCs w:val="20"/>
              <w:rPrChange w:id="808" w:author="Author">
                <w:rPr/>
              </w:rPrChange>
            </w:rPr>
            <w:delText xml:space="preserve">Now, you can enable the LinkedIn Sales Navigator you installed </w:delText>
          </w:r>
          <w:r w:rsidR="001A110F" w:rsidRPr="000B5ABF" w:rsidDel="00BC4D20">
            <w:rPr>
              <w:rFonts w:cs="Segoe UI"/>
              <w:color w:val="171717"/>
              <w:szCs w:val="20"/>
              <w:rPrChange w:id="809" w:author="Author">
                <w:rPr/>
              </w:rPrChange>
            </w:rPr>
            <w:delText>in Task 2</w:delText>
          </w:r>
          <w:r w:rsidR="00793D71" w:rsidRPr="000B5ABF" w:rsidDel="00BC4D20">
            <w:rPr>
              <w:rFonts w:cs="Segoe UI"/>
              <w:color w:val="171717"/>
              <w:szCs w:val="20"/>
              <w:rPrChange w:id="810" w:author="Author">
                <w:rPr/>
              </w:rPrChange>
            </w:rPr>
            <w:delText xml:space="preserve">After </w:delText>
          </w:r>
          <w:r w:rsidR="00520144" w:rsidRPr="000B5ABF" w:rsidDel="00BC4D20">
            <w:rPr>
              <w:color w:val="171717"/>
              <w:rPrChange w:id="811" w:author="Author">
                <w:rPr>
                  <w:rStyle w:val="Hyperlink"/>
                  <w:rFonts w:cs="Segoe UI"/>
                  <w:szCs w:val="20"/>
                </w:rPr>
              </w:rPrChange>
            </w:rPr>
            <w:delText>Advanced Settings</w:delText>
          </w:r>
        </w:del>
      </w:ins>
    </w:p>
    <w:p w14:paraId="5808B4ED" w14:textId="542D206E" w:rsidR="001A110F" w:rsidDel="00BC4D20" w:rsidRDefault="001A110F" w:rsidP="006675F1">
      <w:pPr>
        <w:pStyle w:val="ListParagraph"/>
        <w:numPr>
          <w:ilvl w:val="0"/>
          <w:numId w:val="84"/>
        </w:numPr>
        <w:rPr>
          <w:ins w:id="812" w:author="Author"/>
          <w:del w:id="813" w:author="Author"/>
        </w:rPr>
        <w:pPrChange w:id="814" w:author="Author">
          <w:pPr/>
        </w:pPrChange>
      </w:pPr>
    </w:p>
    <w:p w14:paraId="2727FE3E" w14:textId="62420768" w:rsidR="001A110F" w:rsidRPr="001A110F" w:rsidDel="00BC4D20" w:rsidRDefault="001A110F" w:rsidP="006675F1">
      <w:pPr>
        <w:shd w:val="clear" w:color="auto" w:fill="FFFFFF"/>
        <w:spacing w:after="0" w:line="240" w:lineRule="auto"/>
        <w:rPr>
          <w:ins w:id="815" w:author="Author"/>
          <w:del w:id="816" w:author="Author"/>
          <w:rFonts w:cs="Segoe UI"/>
          <w:color w:val="171717"/>
          <w:sz w:val="10"/>
          <w:szCs w:val="10"/>
          <w:rPrChange w:id="817" w:author="Author">
            <w:rPr>
              <w:ins w:id="818" w:author="Author"/>
              <w:del w:id="819" w:author="Author"/>
              <w:rFonts w:cs="Segoe UI"/>
              <w:color w:val="171717"/>
              <w:szCs w:val="20"/>
            </w:rPr>
          </w:rPrChange>
        </w:rPr>
        <w:pPrChange w:id="820" w:author="Author">
          <w:pPr>
            <w:numPr>
              <w:numId w:val="82"/>
            </w:numPr>
            <w:shd w:val="clear" w:color="auto" w:fill="FFFFFF"/>
            <w:tabs>
              <w:tab w:val="num" w:pos="720"/>
            </w:tabs>
            <w:spacing w:after="0" w:line="240" w:lineRule="auto"/>
            <w:ind w:left="1290" w:hanging="360"/>
          </w:pPr>
        </w:pPrChange>
      </w:pPr>
    </w:p>
    <w:p w14:paraId="410C058F" w14:textId="67175726" w:rsidR="00520144" w:rsidDel="00BC4D20" w:rsidRDefault="001A110F" w:rsidP="006675F1">
      <w:pPr>
        <w:numPr>
          <w:ilvl w:val="0"/>
          <w:numId w:val="82"/>
        </w:numPr>
        <w:shd w:val="clear" w:color="auto" w:fill="FFFFFF"/>
        <w:spacing w:after="0" w:line="240" w:lineRule="auto"/>
        <w:ind w:left="1290"/>
        <w:rPr>
          <w:ins w:id="821" w:author="Author"/>
          <w:del w:id="822" w:author="Author"/>
          <w:rFonts w:cs="Segoe UI"/>
          <w:color w:val="171717"/>
          <w:szCs w:val="20"/>
        </w:rPr>
      </w:pPr>
      <w:ins w:id="823" w:author="Author">
        <w:del w:id="824" w:author="Author">
          <w:r w:rsidDel="00BC4D20">
            <w:rPr>
              <w:noProof/>
            </w:rPr>
            <w:drawing>
              <wp:inline distT="0" distB="0" distL="0" distR="0" wp14:anchorId="6B915392" wp14:editId="31CDB439">
                <wp:extent cx="3487389" cy="2484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0199" cy="2493245"/>
                        </a:xfrm>
                        <a:prstGeom prst="rect">
                          <a:avLst/>
                        </a:prstGeom>
                      </pic:spPr>
                    </pic:pic>
                  </a:graphicData>
                </a:graphic>
              </wp:inline>
            </w:drawing>
          </w:r>
          <w:r w:rsidR="00520144" w:rsidRPr="00520144" w:rsidDel="00BC4D20">
            <w:rPr>
              <w:color w:val="171717"/>
              <w:rPrChange w:id="825" w:author="Author">
                <w:rPr>
                  <w:rStyle w:val="Hyperlink"/>
                  <w:rFonts w:cs="Segoe UI"/>
                  <w:szCs w:val="20"/>
                </w:rPr>
              </w:rPrChange>
            </w:rPr>
            <w:delText>App Settings</w:delText>
          </w:r>
        </w:del>
      </w:ins>
    </w:p>
    <w:p w14:paraId="7BD0758B" w14:textId="057744D8" w:rsidR="00520144" w:rsidDel="00BC4D20" w:rsidRDefault="00520144" w:rsidP="006675F1">
      <w:pPr>
        <w:shd w:val="clear" w:color="auto" w:fill="FFFFFF"/>
        <w:spacing w:after="0" w:line="240" w:lineRule="auto"/>
        <w:ind w:left="1290"/>
        <w:rPr>
          <w:ins w:id="826" w:author="Author"/>
          <w:del w:id="827" w:author="Author"/>
          <w:rFonts w:cs="Segoe UI"/>
          <w:color w:val="171717"/>
          <w:szCs w:val="20"/>
        </w:rPr>
        <w:pPrChange w:id="828" w:author="Author">
          <w:pPr>
            <w:numPr>
              <w:numId w:val="82"/>
            </w:numPr>
            <w:shd w:val="clear" w:color="auto" w:fill="FFFFFF"/>
            <w:tabs>
              <w:tab w:val="num" w:pos="720"/>
            </w:tabs>
            <w:spacing w:after="0" w:line="240" w:lineRule="auto"/>
            <w:ind w:left="1290" w:hanging="360"/>
          </w:pPr>
        </w:pPrChange>
      </w:pPr>
    </w:p>
    <w:p w14:paraId="57AC1B3A" w14:textId="3EDD675D" w:rsidR="00520144" w:rsidDel="00BC4D20" w:rsidRDefault="00520144" w:rsidP="006675F1">
      <w:pPr>
        <w:shd w:val="clear" w:color="auto" w:fill="FFFFFF"/>
        <w:spacing w:after="0" w:line="240" w:lineRule="auto"/>
        <w:rPr>
          <w:ins w:id="829" w:author="Author"/>
          <w:del w:id="830" w:author="Author"/>
          <w:rFonts w:cs="Segoe UI"/>
          <w:color w:val="171717"/>
          <w:szCs w:val="20"/>
        </w:rPr>
      </w:pPr>
      <w:ins w:id="831" w:author="Author">
        <w:del w:id="832" w:author="Author">
          <w:r w:rsidDel="00BC4D20">
            <w:rPr>
              <w:rFonts w:cs="Segoe UI"/>
              <w:color w:val="171717"/>
              <w:szCs w:val="20"/>
            </w:rPr>
            <w:delText>In this class we will use App Settings</w:delText>
          </w:r>
        </w:del>
      </w:ins>
    </w:p>
    <w:p w14:paraId="31CCEA7B" w14:textId="4ED32689" w:rsidR="00520144" w:rsidRPr="007B79C3" w:rsidDel="00BC4D20" w:rsidRDefault="00520144" w:rsidP="006675F1">
      <w:pPr>
        <w:shd w:val="clear" w:color="auto" w:fill="FFFFFF"/>
        <w:spacing w:after="0" w:line="240" w:lineRule="auto"/>
        <w:rPr>
          <w:ins w:id="833" w:author="Author"/>
          <w:del w:id="834" w:author="Author"/>
          <w:rFonts w:cs="Segoe UI"/>
          <w:color w:val="171717"/>
          <w:sz w:val="16"/>
          <w:szCs w:val="16"/>
          <w:rPrChange w:id="835" w:author="Author">
            <w:rPr>
              <w:ins w:id="836" w:author="Author"/>
              <w:del w:id="837" w:author="Author"/>
              <w:rFonts w:cs="Segoe UI"/>
              <w:color w:val="171717"/>
              <w:szCs w:val="20"/>
            </w:rPr>
          </w:rPrChange>
        </w:rPr>
        <w:pPrChange w:id="838" w:author="Author">
          <w:pPr>
            <w:numPr>
              <w:numId w:val="82"/>
            </w:numPr>
            <w:shd w:val="clear" w:color="auto" w:fill="FFFFFF"/>
            <w:tabs>
              <w:tab w:val="num" w:pos="720"/>
            </w:tabs>
            <w:spacing w:after="0" w:line="240" w:lineRule="auto"/>
            <w:ind w:left="1290" w:hanging="360"/>
          </w:pPr>
        </w:pPrChange>
      </w:pPr>
    </w:p>
    <w:p w14:paraId="69EF2186" w14:textId="7AD07BF3" w:rsidR="007B79C3" w:rsidRPr="00793D71" w:rsidDel="00BC4D20" w:rsidRDefault="007B79C3" w:rsidP="006675F1">
      <w:pPr>
        <w:pStyle w:val="NormalWeb"/>
        <w:numPr>
          <w:ilvl w:val="0"/>
          <w:numId w:val="83"/>
        </w:numPr>
        <w:shd w:val="clear" w:color="auto" w:fill="FFFFFF"/>
        <w:ind w:left="1290"/>
        <w:rPr>
          <w:ins w:id="839" w:author="Author"/>
          <w:del w:id="840" w:author="Author"/>
          <w:rFonts w:ascii="Segoe UI" w:hAnsi="Segoe UI" w:cs="Segoe UI"/>
          <w:color w:val="171717"/>
          <w:sz w:val="20"/>
          <w:szCs w:val="20"/>
        </w:rPr>
      </w:pPr>
      <w:ins w:id="841" w:author="Author">
        <w:del w:id="842" w:author="Author">
          <w:r w:rsidRPr="00793D71" w:rsidDel="00BC4D20">
            <w:rPr>
              <w:rFonts w:ascii="Segoe UI" w:hAnsi="Segoe UI" w:cs="Segoe UI"/>
              <w:color w:val="171717"/>
              <w:sz w:val="20"/>
              <w:szCs w:val="20"/>
            </w:rPr>
            <w:delText>Sign in to your Sales Hub app and go to </w:delText>
          </w:r>
          <w:r w:rsidRPr="00793D71" w:rsidDel="00BC4D20">
            <w:rPr>
              <w:rStyle w:val="Strong"/>
              <w:rFonts w:ascii="Segoe UI" w:hAnsi="Segoe UI" w:cs="Segoe UI"/>
              <w:color w:val="171717"/>
              <w:sz w:val="20"/>
              <w:szCs w:val="20"/>
            </w:rPr>
            <w:delText>App Settings</w:delText>
          </w:r>
          <w:r w:rsidRPr="00793D71" w:rsidDel="00BC4D20">
            <w:rPr>
              <w:rFonts w:ascii="Segoe UI" w:hAnsi="Segoe UI" w:cs="Segoe UI"/>
              <w:color w:val="171717"/>
              <w:sz w:val="20"/>
              <w:szCs w:val="20"/>
            </w:rPr>
            <w:delText>.</w:delText>
          </w:r>
        </w:del>
      </w:ins>
    </w:p>
    <w:p w14:paraId="15E5F9FC" w14:textId="54FC9C44" w:rsidR="007B79C3" w:rsidRPr="00793D71" w:rsidDel="00BC4D20" w:rsidRDefault="007B79C3" w:rsidP="006675F1">
      <w:pPr>
        <w:pStyle w:val="NormalWeb"/>
        <w:numPr>
          <w:ilvl w:val="0"/>
          <w:numId w:val="83"/>
        </w:numPr>
        <w:shd w:val="clear" w:color="auto" w:fill="FFFFFF"/>
        <w:ind w:left="1290"/>
        <w:rPr>
          <w:ins w:id="843" w:author="Author"/>
          <w:del w:id="844" w:author="Author"/>
          <w:rFonts w:ascii="Segoe UI" w:hAnsi="Segoe UI" w:cs="Segoe UI"/>
          <w:color w:val="171717"/>
          <w:sz w:val="20"/>
          <w:szCs w:val="20"/>
        </w:rPr>
      </w:pPr>
      <w:ins w:id="845" w:author="Author">
        <w:del w:id="846" w:author="Author">
          <w:r w:rsidRPr="00793D71" w:rsidDel="00BC4D20">
            <w:rPr>
              <w:rFonts w:ascii="Segoe UI" w:hAnsi="Segoe UI" w:cs="Segoe UI"/>
              <w:color w:val="171717"/>
              <w:sz w:val="20"/>
              <w:szCs w:val="20"/>
            </w:rPr>
            <w:delText>Under </w:delText>
          </w:r>
          <w:r w:rsidRPr="00793D71" w:rsidDel="00BC4D20">
            <w:rPr>
              <w:rStyle w:val="Strong"/>
              <w:rFonts w:ascii="Segoe UI" w:hAnsi="Segoe UI" w:cs="Segoe UI"/>
              <w:color w:val="171717"/>
              <w:sz w:val="20"/>
              <w:szCs w:val="20"/>
            </w:rPr>
            <w:delText>General Settings</w:delText>
          </w:r>
          <w:r w:rsidRPr="00793D71" w:rsidDel="00BC4D20">
            <w:rPr>
              <w:rFonts w:ascii="Segoe UI" w:hAnsi="Segoe UI" w:cs="Segoe UI"/>
              <w:color w:val="171717"/>
              <w:sz w:val="20"/>
              <w:szCs w:val="20"/>
            </w:rPr>
            <w:delText>, select </w:delText>
          </w:r>
          <w:r w:rsidRPr="00793D71" w:rsidDel="00BC4D20">
            <w:rPr>
              <w:rStyle w:val="Strong"/>
              <w:rFonts w:ascii="Segoe UI" w:hAnsi="Segoe UI" w:cs="Segoe UI"/>
              <w:color w:val="171717"/>
              <w:sz w:val="20"/>
              <w:szCs w:val="20"/>
            </w:rPr>
            <w:delText>LinkedIn integration</w:delText>
          </w:r>
          <w:r w:rsidRPr="00793D71" w:rsidDel="00BC4D20">
            <w:rPr>
              <w:rFonts w:ascii="Segoe UI" w:hAnsi="Segoe UI" w:cs="Segoe UI"/>
              <w:color w:val="171717"/>
              <w:sz w:val="20"/>
              <w:szCs w:val="20"/>
            </w:rPr>
            <w:delText> and then select </w:delText>
          </w:r>
          <w:r w:rsidRPr="00793D71" w:rsidDel="00BC4D20">
            <w:rPr>
              <w:rStyle w:val="Strong"/>
              <w:rFonts w:ascii="Segoe UI" w:hAnsi="Segoe UI" w:cs="Segoe UI"/>
              <w:color w:val="171717"/>
              <w:sz w:val="20"/>
              <w:szCs w:val="20"/>
            </w:rPr>
            <w:delText>Manage</w:delText>
          </w:r>
          <w:r w:rsidRPr="00793D71" w:rsidDel="00BC4D20">
            <w:rPr>
              <w:rFonts w:ascii="Segoe UI" w:hAnsi="Segoe UI" w:cs="Segoe UI"/>
              <w:color w:val="171717"/>
              <w:sz w:val="20"/>
              <w:szCs w:val="20"/>
            </w:rPr>
            <w:delText>.</w:delText>
          </w:r>
        </w:del>
      </w:ins>
    </w:p>
    <w:p w14:paraId="360CF875" w14:textId="7A03C021" w:rsidR="00520144" w:rsidRPr="00520144" w:rsidDel="00BC4D20" w:rsidRDefault="00520144" w:rsidP="006675F1">
      <w:pPr>
        <w:rPr>
          <w:ins w:id="847" w:author="Author"/>
          <w:del w:id="848" w:author="Author"/>
        </w:rPr>
        <w:pPrChange w:id="849" w:author="Author">
          <w:pPr>
            <w:numPr>
              <w:ilvl w:val="1"/>
              <w:numId w:val="81"/>
            </w:numPr>
            <w:shd w:val="clear" w:color="auto" w:fill="FFFFFF"/>
            <w:tabs>
              <w:tab w:val="num" w:pos="1440"/>
            </w:tabs>
            <w:spacing w:after="0" w:line="240" w:lineRule="auto"/>
            <w:ind w:left="2580" w:hanging="360"/>
          </w:pPr>
        </w:pPrChange>
      </w:pPr>
    </w:p>
    <w:p w14:paraId="72A3CF32" w14:textId="3DEC486C" w:rsidR="00EB2E5C" w:rsidRPr="00036277" w:rsidDel="00BC4D20" w:rsidRDefault="00EB2E5C" w:rsidP="006675F1">
      <w:pPr>
        <w:pStyle w:val="NormalWeb"/>
        <w:shd w:val="clear" w:color="auto" w:fill="FFFFFF"/>
        <w:spacing w:before="0" w:beforeAutospacing="0" w:after="120" w:afterAutospacing="0" w:line="40" w:lineRule="atLeast"/>
        <w:ind w:left="930"/>
        <w:rPr>
          <w:ins w:id="850" w:author="Author"/>
          <w:del w:id="851" w:author="Author"/>
          <w:rFonts w:ascii="Segoe UI" w:hAnsi="Segoe UI" w:cs="Segoe UI"/>
          <w:color w:val="171717"/>
          <w:sz w:val="20"/>
          <w:szCs w:val="20"/>
        </w:rPr>
        <w:pPrChange w:id="852" w:author="Author">
          <w:pPr>
            <w:pStyle w:val="NormalWeb"/>
            <w:shd w:val="clear" w:color="auto" w:fill="FFFFFF"/>
            <w:ind w:left="1290"/>
          </w:pPr>
        </w:pPrChange>
      </w:pPr>
      <w:ins w:id="853" w:author="Author">
        <w:del w:id="854" w:author="Author">
          <w:r w:rsidRPr="00036277" w:rsidDel="00BC4D20">
            <w:rPr>
              <w:rFonts w:cs="Segoe UI"/>
              <w:noProof/>
              <w:color w:val="171717"/>
              <w:szCs w:val="20"/>
            </w:rPr>
            <mc:AlternateContent>
              <mc:Choice Requires="wps">
                <w:drawing>
                  <wp:inline distT="0" distB="0" distL="0" distR="0" wp14:anchorId="754DB912" wp14:editId="30BF7B24">
                    <wp:extent cx="304800" cy="304800"/>
                    <wp:effectExtent l="0" t="0" r="0" b="0"/>
                    <wp:docPr id="2" name="Rectangle 2" descr="Verify install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3A788F" id="Rectangle 2" o:spid="_x0000_s1026" alt="Verify installa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G8FccfwBAADhAwAADgAAAAAAAAAAAAAAAAAuAgAA&#10;ZHJzL2Uyb0RvYy54bWxQSwECLQAUAAYACAAAACEATKDpLNgAAAADAQAADwAAAAAAAAAAAAAAAABW&#10;BAAAZHJzL2Rvd25yZXYueG1sUEsFBgAAAAAEAAQA8wAAAFsFAAAAAA==&#10;" filled="f" stroked="f">
                    <o:lock v:ext="edit" aspectratio="t"/>
                    <w10:anchorlock/>
                  </v:rect>
                </w:pict>
              </mc:Fallback>
            </mc:AlternateContent>
          </w:r>
        </w:del>
      </w:ins>
    </w:p>
    <w:p w14:paraId="1150B8DD" w14:textId="0B5C5A8D" w:rsidR="00EB2E5C" w:rsidRPr="00460ECE" w:rsidDel="00BC4D20" w:rsidRDefault="00EB2E5C" w:rsidP="006675F1">
      <w:pPr>
        <w:pStyle w:val="NormalWeb"/>
        <w:shd w:val="clear" w:color="auto" w:fill="FFFFFF"/>
        <w:spacing w:before="0" w:beforeAutospacing="0" w:after="120" w:afterAutospacing="0" w:line="40" w:lineRule="atLeast"/>
        <w:ind w:left="930"/>
        <w:rPr>
          <w:ins w:id="855" w:author="Author"/>
          <w:del w:id="856" w:author="Author"/>
          <w:rPrChange w:id="857" w:author="Author">
            <w:rPr>
              <w:ins w:id="858" w:author="Author"/>
              <w:del w:id="859" w:author="Author"/>
              <w:rFonts w:ascii="Segoe UI" w:hAnsi="Segoe UI" w:cs="Segoe UI"/>
              <w:b/>
              <w:bCs/>
              <w:color w:val="171717"/>
            </w:rPr>
          </w:rPrChange>
        </w:rPr>
        <w:pPrChange w:id="860" w:author="Author">
          <w:pPr>
            <w:pStyle w:val="alert-title"/>
            <w:shd w:val="clear" w:color="auto" w:fill="FFFFFF"/>
            <w:spacing w:before="0" w:beforeAutospacing="0" w:after="0" w:afterAutospacing="0"/>
            <w:ind w:left="1290"/>
          </w:pPr>
        </w:pPrChange>
      </w:pPr>
      <w:ins w:id="861" w:author="Author">
        <w:del w:id="862" w:author="Author">
          <w:r w:rsidRPr="00460ECE" w:rsidDel="00BC4D20">
            <w:rPr>
              <w:rPrChange w:id="863" w:author="Author">
                <w:rPr>
                  <w:rFonts w:cs="Segoe UI"/>
                  <w:b/>
                  <w:bCs/>
                  <w:color w:val="171717"/>
                </w:rPr>
              </w:rPrChange>
            </w:rPr>
            <w:delText> Note</w:delText>
          </w:r>
        </w:del>
      </w:ins>
    </w:p>
    <w:p w14:paraId="60D0A7F6" w14:textId="3B980D7F" w:rsidR="00EB2E5C" w:rsidRPr="00036277" w:rsidDel="00BC4D20" w:rsidRDefault="00EB2E5C" w:rsidP="006675F1">
      <w:pPr>
        <w:pStyle w:val="NormalWeb"/>
        <w:shd w:val="clear" w:color="auto" w:fill="FFFFFF"/>
        <w:spacing w:before="0" w:beforeAutospacing="0" w:after="120" w:afterAutospacing="0" w:line="40" w:lineRule="atLeast"/>
        <w:ind w:left="930"/>
        <w:rPr>
          <w:ins w:id="864" w:author="Author"/>
          <w:del w:id="865" w:author="Author"/>
          <w:rFonts w:ascii="Segoe UI" w:hAnsi="Segoe UI" w:cs="Segoe UI"/>
          <w:color w:val="171717"/>
          <w:sz w:val="20"/>
          <w:szCs w:val="20"/>
        </w:rPr>
        <w:pPrChange w:id="866" w:author="Author">
          <w:pPr>
            <w:pStyle w:val="NormalWeb"/>
            <w:shd w:val="clear" w:color="auto" w:fill="FFFFFF"/>
            <w:ind w:left="1290"/>
          </w:pPr>
        </w:pPrChange>
      </w:pPr>
      <w:ins w:id="867" w:author="Author">
        <w:del w:id="868" w:author="Author">
          <w:r w:rsidRPr="00036277" w:rsidDel="00BC4D20">
            <w:rPr>
              <w:rFonts w:ascii="Segoe UI" w:hAnsi="Segoe UI" w:cs="Segoe UI"/>
              <w:color w:val="171717"/>
              <w:sz w:val="20"/>
              <w:szCs w:val="20"/>
            </w:rPr>
            <w:delText>If the </w:delText>
          </w:r>
          <w:r w:rsidRPr="00036277" w:rsidDel="00BC4D20">
            <w:rPr>
              <w:rStyle w:val="Strong"/>
              <w:rFonts w:ascii="Segoe UI" w:eastAsiaTheme="majorEastAsia" w:hAnsi="Segoe UI" w:cs="Segoe UI"/>
              <w:color w:val="171717"/>
              <w:sz w:val="20"/>
              <w:szCs w:val="20"/>
            </w:rPr>
            <w:delText>LinkedInSalesNavigatorControlsForUnifiedClient</w:delText>
          </w:r>
          <w:r w:rsidRPr="00036277" w:rsidDel="00BC4D20">
            <w:rPr>
              <w:rFonts w:ascii="Segoe UI" w:hAnsi="Segoe UI" w:cs="Segoe UI"/>
              <w:color w:val="171717"/>
              <w:sz w:val="20"/>
              <w:szCs w:val="20"/>
            </w:rPr>
            <w:delText> solution is not available in the list, go to </w:delText>
          </w:r>
          <w:r w:rsidRPr="00036277" w:rsidDel="00BC4D20">
            <w:rPr>
              <w:rFonts w:cs="Segoe UI"/>
              <w:color w:val="171717"/>
              <w:szCs w:val="20"/>
            </w:rPr>
            <w:fldChar w:fldCharType="begin"/>
          </w:r>
          <w:r w:rsidRPr="00036277" w:rsidDel="00BC4D20">
            <w:rPr>
              <w:rFonts w:ascii="Segoe UI" w:hAnsi="Segoe UI" w:cs="Segoe UI"/>
              <w:color w:val="171717"/>
              <w:sz w:val="20"/>
              <w:szCs w:val="20"/>
            </w:rPr>
            <w:delInstrText xml:space="preserve"> HYPERLINK "https://docs.microsoft.com/en-us/dynamics365/linkedin/ts-linkedin-integration" \l "solution-missing-configure-lsn" </w:delInstrText>
          </w:r>
          <w:r w:rsidRPr="00036277" w:rsidDel="00BC4D20">
            <w:rPr>
              <w:rFonts w:cs="Segoe UI"/>
              <w:color w:val="171717"/>
              <w:szCs w:val="20"/>
            </w:rPr>
            <w:fldChar w:fldCharType="separate"/>
          </w:r>
          <w:r w:rsidRPr="00036277" w:rsidDel="00BC4D20">
            <w:rPr>
              <w:rStyle w:val="Hyperlink"/>
              <w:rFonts w:ascii="Segoe UI" w:hAnsi="Segoe UI" w:cs="Segoe UI"/>
              <w:b/>
              <w:bCs/>
              <w:sz w:val="20"/>
              <w:szCs w:val="20"/>
            </w:rPr>
            <w:delText>the LinkedInSalesNavigatorControlsForUnifiedClient solution is not available in the organization to configure LinkedIn Sales Navigator</w:delText>
          </w:r>
          <w:r w:rsidRPr="00036277" w:rsidDel="00BC4D20">
            <w:rPr>
              <w:rFonts w:cs="Segoe UI"/>
              <w:color w:val="171717"/>
              <w:szCs w:val="20"/>
            </w:rPr>
            <w:fldChar w:fldCharType="end"/>
          </w:r>
          <w:r w:rsidRPr="00036277" w:rsidDel="00BC4D20">
            <w:rPr>
              <w:rFonts w:ascii="Segoe UI" w:hAnsi="Segoe UI" w:cs="Segoe UI"/>
              <w:color w:val="171717"/>
              <w:sz w:val="20"/>
              <w:szCs w:val="20"/>
            </w:rPr>
            <w:delText> section and perform the steps.</w:delText>
          </w:r>
        </w:del>
      </w:ins>
    </w:p>
    <w:p w14:paraId="3FC8729E" w14:textId="6B513604" w:rsidR="00EB2E5C" w:rsidRPr="00036277" w:rsidDel="00BC4D20" w:rsidRDefault="00EB2E5C" w:rsidP="006675F1">
      <w:pPr>
        <w:pStyle w:val="NormalWeb"/>
        <w:numPr>
          <w:ilvl w:val="0"/>
          <w:numId w:val="81"/>
        </w:numPr>
        <w:shd w:val="clear" w:color="auto" w:fill="FFFFFF"/>
        <w:spacing w:before="0" w:beforeAutospacing="0" w:after="120" w:afterAutospacing="0" w:line="20" w:lineRule="atLeast"/>
        <w:ind w:left="1290"/>
        <w:rPr>
          <w:ins w:id="869" w:author="Author"/>
          <w:del w:id="870" w:author="Author"/>
          <w:rFonts w:ascii="Segoe UI" w:hAnsi="Segoe UI" w:cs="Segoe UI"/>
          <w:color w:val="171717"/>
          <w:sz w:val="20"/>
          <w:szCs w:val="20"/>
        </w:rPr>
        <w:pPrChange w:id="871" w:author="Author">
          <w:pPr>
            <w:pStyle w:val="NormalWeb"/>
            <w:numPr>
              <w:numId w:val="81"/>
            </w:numPr>
            <w:shd w:val="clear" w:color="auto" w:fill="FFFFFF"/>
            <w:tabs>
              <w:tab w:val="num" w:pos="720"/>
            </w:tabs>
            <w:ind w:left="1290" w:hanging="360"/>
          </w:pPr>
        </w:pPrChange>
      </w:pPr>
      <w:ins w:id="872" w:author="Author">
        <w:del w:id="873" w:author="Author">
          <w:r w:rsidRPr="00036277" w:rsidDel="00BC4D20">
            <w:rPr>
              <w:rFonts w:ascii="Segoe UI" w:hAnsi="Segoe UI" w:cs="Segoe UI"/>
              <w:color w:val="171717"/>
              <w:sz w:val="20"/>
              <w:szCs w:val="20"/>
            </w:rPr>
            <w:delText>When the installation is completed, select </w:delText>
          </w:r>
          <w:r w:rsidRPr="00036277" w:rsidDel="00BC4D20">
            <w:rPr>
              <w:rStyle w:val="Strong"/>
              <w:rFonts w:ascii="Segoe UI" w:eastAsiaTheme="majorEastAsia" w:hAnsi="Segoe UI" w:cs="Segoe UI"/>
              <w:color w:val="171717"/>
              <w:sz w:val="20"/>
              <w:szCs w:val="20"/>
            </w:rPr>
            <w:delText>Go to Configuration</w:delText>
          </w:r>
          <w:r w:rsidRPr="00036277" w:rsidDel="00BC4D20">
            <w:rPr>
              <w:rFonts w:ascii="Segoe UI" w:hAnsi="Segoe UI" w:cs="Segoe UI"/>
              <w:color w:val="171717"/>
              <w:sz w:val="20"/>
              <w:szCs w:val="20"/>
            </w:rPr>
            <w:delText> and follow the steps to </w:delText>
          </w:r>
          <w:r w:rsidRPr="00036277" w:rsidDel="00BC4D20">
            <w:rPr>
              <w:rFonts w:cs="Segoe UI"/>
              <w:color w:val="171717"/>
              <w:szCs w:val="20"/>
            </w:rPr>
            <w:fldChar w:fldCharType="begin"/>
          </w:r>
          <w:r w:rsidRPr="00036277" w:rsidDel="00BC4D20">
            <w:rPr>
              <w:rFonts w:ascii="Segoe UI" w:hAnsi="Segoe UI" w:cs="Segoe UI"/>
              <w:color w:val="171717"/>
              <w:sz w:val="20"/>
              <w:szCs w:val="20"/>
            </w:rPr>
            <w:delInstrText xml:space="preserve"> HYPERLINK "https://docs.microsoft.com/en-us/dynamics365/linkedin/install-sales-navigator" \l "enable-linkedin-sales-navigator" </w:delInstrText>
          </w:r>
          <w:r w:rsidRPr="00036277" w:rsidDel="00BC4D20">
            <w:rPr>
              <w:rFonts w:cs="Segoe UI"/>
              <w:color w:val="171717"/>
              <w:szCs w:val="20"/>
            </w:rPr>
            <w:fldChar w:fldCharType="separate"/>
          </w:r>
          <w:r w:rsidRPr="00036277" w:rsidDel="00BC4D20">
            <w:rPr>
              <w:rStyle w:val="Hyperlink"/>
              <w:rFonts w:ascii="Segoe UI" w:hAnsi="Segoe UI" w:cs="Segoe UI"/>
              <w:sz w:val="20"/>
              <w:szCs w:val="20"/>
            </w:rPr>
            <w:delText>Enable LinkedIn Sales Navigator</w:delText>
          </w:r>
          <w:r w:rsidRPr="00036277" w:rsidDel="00BC4D20">
            <w:rPr>
              <w:rFonts w:cs="Segoe UI"/>
              <w:color w:val="171717"/>
              <w:szCs w:val="20"/>
            </w:rPr>
            <w:fldChar w:fldCharType="end"/>
          </w:r>
          <w:r w:rsidRPr="00036277" w:rsidDel="00BC4D20">
            <w:rPr>
              <w:rFonts w:ascii="Segoe UI" w:hAnsi="Segoe UI" w:cs="Segoe UI"/>
              <w:color w:val="171717"/>
              <w:sz w:val="20"/>
              <w:szCs w:val="20"/>
            </w:rPr>
            <w:delText>.</w:delText>
          </w:r>
        </w:del>
      </w:ins>
    </w:p>
    <w:p w14:paraId="4987575A" w14:textId="259223A7" w:rsidR="00EB2E5C" w:rsidDel="00BC4D20" w:rsidRDefault="00EB2E5C" w:rsidP="006675F1">
      <w:pPr>
        <w:rPr>
          <w:ins w:id="874" w:author="Author"/>
          <w:del w:id="875" w:author="Author"/>
          <w:lang w:eastAsia="zh-CN"/>
        </w:rPr>
      </w:pPr>
    </w:p>
    <w:p w14:paraId="2C5BF150" w14:textId="47465EDF" w:rsidR="00F27532" w:rsidDel="00BC4D20" w:rsidRDefault="00F27532" w:rsidP="006675F1">
      <w:pPr>
        <w:pStyle w:val="ListParagraph"/>
        <w:numPr>
          <w:ilvl w:val="0"/>
          <w:numId w:val="69"/>
        </w:numPr>
        <w:rPr>
          <w:ins w:id="876" w:author="Author"/>
          <w:del w:id="877" w:author="Author"/>
          <w:lang w:eastAsia="zh-CN"/>
        </w:rPr>
        <w:pPrChange w:id="878" w:author="Author">
          <w:pPr/>
        </w:pPrChange>
      </w:pPr>
      <w:ins w:id="879" w:author="Author">
        <w:del w:id="880" w:author="Author">
          <w:r w:rsidDel="00BC4D20">
            <w:rPr>
              <w:lang w:eastAsia="zh-CN"/>
            </w:rPr>
            <w:delText>Sign-in to Customer Insights (</w:delText>
          </w:r>
          <w:r w:rsidDel="00BC4D20">
            <w:rPr>
              <w:lang w:eastAsia="zh-CN"/>
            </w:rPr>
            <w:fldChar w:fldCharType="begin"/>
          </w:r>
          <w:r w:rsidDel="00BC4D20">
            <w:rPr>
              <w:lang w:eastAsia="zh-CN"/>
            </w:rPr>
            <w:delInstrText xml:space="preserve"> HYPERLINK "http://home.ci.ai.dynamics.com" </w:delInstrText>
          </w:r>
          <w:r w:rsidDel="00BC4D20">
            <w:rPr>
              <w:lang w:eastAsia="zh-CN"/>
            </w:rPr>
            <w:fldChar w:fldCharType="separate"/>
          </w:r>
          <w:r w:rsidRPr="00F27532" w:rsidDel="00BC4D20">
            <w:rPr>
              <w:rStyle w:val="Hyperlink"/>
              <w:lang w:eastAsia="zh-CN"/>
            </w:rPr>
            <w:delText>http://home.ci.ai.dynamics.com</w:delText>
          </w:r>
          <w:r w:rsidDel="00BC4D20">
            <w:rPr>
              <w:lang w:eastAsia="zh-CN"/>
            </w:rPr>
            <w:fldChar w:fldCharType="end"/>
          </w:r>
          <w:r w:rsidDel="00BC4D20">
            <w:rPr>
              <w:lang w:eastAsia="zh-CN"/>
            </w:rPr>
            <w:delText>) and select your</w:delText>
          </w:r>
        </w:del>
      </w:ins>
    </w:p>
    <w:p w14:paraId="7F219922" w14:textId="67C21BF2" w:rsidR="00F27532" w:rsidDel="00BC4D20" w:rsidRDefault="00F27532" w:rsidP="006675F1">
      <w:pPr>
        <w:rPr>
          <w:ins w:id="881" w:author="Author"/>
          <w:del w:id="882" w:author="Author"/>
          <w:lang w:eastAsia="zh-CN"/>
        </w:rPr>
      </w:pPr>
      <w:ins w:id="883" w:author="Author">
        <w:del w:id="884" w:author="Author">
          <w:r w:rsidDel="00BC4D20">
            <w:rPr>
              <w:lang w:eastAsia="zh-CN"/>
            </w:rPr>
            <w:delText>Environment (Contetech) from the drop-down in the top right-hand corner.</w:delText>
          </w:r>
        </w:del>
      </w:ins>
    </w:p>
    <w:p w14:paraId="2BB9B073" w14:textId="71DE664D" w:rsidR="00F27532" w:rsidDel="00BC4D20" w:rsidRDefault="00F27532" w:rsidP="006675F1">
      <w:pPr>
        <w:rPr>
          <w:ins w:id="885" w:author="Author"/>
          <w:del w:id="886" w:author="Author"/>
          <w:rStyle w:val="IntenseEmphasis"/>
        </w:rPr>
      </w:pPr>
      <w:ins w:id="887" w:author="Author">
        <w:del w:id="888" w:author="Author">
          <w:r w:rsidRPr="00F27532" w:rsidDel="00BC4D20">
            <w:rPr>
              <w:rStyle w:val="IntenseEmphasis"/>
              <w:rPrChange w:id="889" w:author="Author">
                <w:rPr>
                  <w:lang w:eastAsia="zh-CN"/>
                </w:rPr>
              </w:rPrChange>
            </w:rPr>
            <w:delText>Tips: If you have not explored Customer Insight before, you may get it familiarized by accessing the Demo Data as shown by the animation below</w:delText>
          </w:r>
        </w:del>
      </w:ins>
    </w:p>
    <w:p w14:paraId="19EF539E" w14:textId="7D223C1C" w:rsidR="00B87EE3" w:rsidDel="00BC4D20" w:rsidRDefault="00B87EE3" w:rsidP="006675F1">
      <w:pPr>
        <w:rPr>
          <w:ins w:id="890" w:author="Author"/>
          <w:del w:id="891" w:author="Author"/>
          <w:rStyle w:val="IntenseEmphasis"/>
        </w:rPr>
      </w:pPr>
      <w:ins w:id="892" w:author="Author">
        <w:del w:id="893" w:author="Author">
          <w:r w:rsidDel="00BC4D20">
            <w:rPr>
              <w:i/>
              <w:iCs/>
              <w:noProof/>
              <w:color w:val="0078D7" w:themeColor="accent1"/>
            </w:rPr>
            <w:drawing>
              <wp:inline distT="0" distB="0" distL="0" distR="0" wp14:anchorId="6E777B75" wp14:editId="0A0BA85D">
                <wp:extent cx="6858000" cy="3848100"/>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848100"/>
                        </a:xfrm>
                        <a:prstGeom prst="rect">
                          <a:avLst/>
                        </a:prstGeom>
                      </pic:spPr>
                    </pic:pic>
                  </a:graphicData>
                </a:graphic>
              </wp:inline>
            </w:drawing>
          </w:r>
        </w:del>
      </w:ins>
    </w:p>
    <w:p w14:paraId="3A1078AF" w14:textId="4C33008C" w:rsidR="00F27532" w:rsidRPr="00F27532" w:rsidDel="00BC4D20" w:rsidRDefault="00F27532" w:rsidP="006675F1">
      <w:pPr>
        <w:pStyle w:val="ListParagraph"/>
        <w:numPr>
          <w:ilvl w:val="0"/>
          <w:numId w:val="69"/>
        </w:numPr>
        <w:autoSpaceDE w:val="0"/>
        <w:autoSpaceDN w:val="0"/>
        <w:adjustRightInd w:val="0"/>
        <w:spacing w:after="0" w:line="240" w:lineRule="auto"/>
        <w:rPr>
          <w:ins w:id="894" w:author="Author"/>
          <w:del w:id="895" w:author="Author"/>
          <w:moveFrom w:id="896" w:author="Author"/>
          <w:rFonts w:ascii="CIDFont+F5" w:hAnsi="CIDFont+F5" w:cs="CIDFont+F5"/>
          <w:sz w:val="22"/>
          <w:lang w:val="en-SG"/>
          <w:rPrChange w:id="897" w:author="Author">
            <w:rPr>
              <w:ins w:id="898" w:author="Author"/>
              <w:del w:id="899" w:author="Author"/>
              <w:moveFrom w:id="900" w:author="Author"/>
              <w:rFonts w:ascii="CIDFont+F5" w:hAnsi="CIDFont+F5" w:cs="CIDFont+F5"/>
              <w:lang w:val="en-SG"/>
            </w:rPr>
          </w:rPrChange>
        </w:rPr>
        <w:pPrChange w:id="901" w:author="Author">
          <w:pPr>
            <w:autoSpaceDE w:val="0"/>
            <w:autoSpaceDN w:val="0"/>
            <w:adjustRightInd w:val="0"/>
            <w:spacing w:after="0" w:line="240" w:lineRule="auto"/>
          </w:pPr>
        </w:pPrChange>
      </w:pPr>
      <w:moveFromRangeStart w:id="902" w:author="Author" w:name="move84325341"/>
      <w:moveFrom w:id="903" w:author="Author">
        <w:ins w:id="904" w:author="Author">
          <w:del w:id="905" w:author="Author">
            <w:r w:rsidRPr="00F27532" w:rsidDel="00BC4D20">
              <w:rPr>
                <w:rFonts w:ascii="CIDFont+F1" w:hAnsi="CIDFont+F1" w:cs="CIDFont+F1"/>
                <w:sz w:val="22"/>
                <w:lang w:val="en-SG"/>
                <w:rPrChange w:id="906" w:author="Author">
                  <w:rPr>
                    <w:lang w:val="en-SG"/>
                  </w:rPr>
                </w:rPrChange>
              </w:rPr>
              <w:delText>Within Customer Insights</w:delText>
            </w:r>
            <w:r w:rsidDel="00BC4D20">
              <w:rPr>
                <w:rFonts w:ascii="CIDFont+F1" w:hAnsi="CIDFont+F1" w:cs="CIDFont+F1"/>
                <w:sz w:val="22"/>
                <w:lang w:val="en-SG"/>
              </w:rPr>
              <w:delText xml:space="preserve"> and your environment</w:delText>
            </w:r>
            <w:r w:rsidRPr="00F27532" w:rsidDel="00BC4D20">
              <w:rPr>
                <w:rFonts w:ascii="CIDFont+F1" w:hAnsi="CIDFont+F1" w:cs="CIDFont+F1"/>
                <w:sz w:val="22"/>
                <w:lang w:val="en-SG"/>
                <w:rPrChange w:id="907" w:author="Author">
                  <w:rPr>
                    <w:lang w:val="en-SG"/>
                  </w:rPr>
                </w:rPrChange>
              </w:rPr>
              <w:delText xml:space="preserve">, expand </w:delText>
            </w:r>
            <w:r w:rsidRPr="00F27532" w:rsidDel="00BC4D20">
              <w:rPr>
                <w:rFonts w:ascii="CIDFont+F5" w:hAnsi="CIDFont+F5" w:cs="CIDFont+F5"/>
                <w:sz w:val="22"/>
                <w:lang w:val="en-SG"/>
                <w:rPrChange w:id="908" w:author="Author">
                  <w:rPr>
                    <w:rFonts w:ascii="CIDFont+F5" w:hAnsi="CIDFont+F5" w:cs="CIDFont+F5"/>
                    <w:lang w:val="en-SG"/>
                  </w:rPr>
                </w:rPrChange>
              </w:rPr>
              <w:delText xml:space="preserve">‘Data’ </w:delText>
            </w:r>
            <w:r w:rsidRPr="00F27532" w:rsidDel="00BC4D20">
              <w:rPr>
                <w:rFonts w:ascii="CIDFont+F1" w:hAnsi="CIDFont+F1" w:cs="CIDFont+F1"/>
                <w:sz w:val="22"/>
                <w:lang w:val="en-SG"/>
                <w:rPrChange w:id="909" w:author="Author">
                  <w:rPr>
                    <w:lang w:val="en-SG"/>
                  </w:rPr>
                </w:rPrChange>
              </w:rPr>
              <w:delText>on the left menu and click ‘</w:delText>
            </w:r>
            <w:r w:rsidRPr="00F27532" w:rsidDel="00BC4D20">
              <w:rPr>
                <w:rFonts w:ascii="CIDFont+F5" w:hAnsi="CIDFont+F5" w:cs="CIDFont+F5"/>
                <w:sz w:val="22"/>
                <w:lang w:val="en-SG"/>
                <w:rPrChange w:id="910" w:author="Author">
                  <w:rPr>
                    <w:rFonts w:ascii="CIDFont+F5" w:hAnsi="CIDFont+F5" w:cs="CIDFont+F5"/>
                    <w:lang w:val="en-SG"/>
                  </w:rPr>
                </w:rPrChange>
              </w:rPr>
              <w:delText>Data Sources’</w:delText>
            </w:r>
          </w:del>
        </w:ins>
      </w:moveFrom>
    </w:p>
    <w:p w14:paraId="24F2A01A" w14:textId="6FDD6409" w:rsidR="00F27532" w:rsidRPr="00F27532" w:rsidDel="00BC4D20" w:rsidRDefault="00F27532" w:rsidP="006675F1">
      <w:pPr>
        <w:pStyle w:val="ListParagraph"/>
        <w:autoSpaceDE w:val="0"/>
        <w:autoSpaceDN w:val="0"/>
        <w:adjustRightInd w:val="0"/>
        <w:spacing w:after="0" w:line="240" w:lineRule="auto"/>
        <w:rPr>
          <w:ins w:id="911" w:author="Author"/>
          <w:del w:id="912" w:author="Author"/>
          <w:moveFrom w:id="913" w:author="Author"/>
          <w:rFonts w:ascii="CIDFont+F5" w:hAnsi="CIDFont+F5" w:cs="CIDFont+F5"/>
          <w:sz w:val="22"/>
          <w:lang w:val="en-SG"/>
          <w:rPrChange w:id="914" w:author="Author">
            <w:rPr>
              <w:ins w:id="915" w:author="Author"/>
              <w:del w:id="916" w:author="Author"/>
              <w:moveFrom w:id="917" w:author="Author"/>
              <w:rFonts w:ascii="CIDFont+F5" w:hAnsi="CIDFont+F5" w:cs="CIDFont+F5"/>
              <w:lang w:val="en-SG"/>
            </w:rPr>
          </w:rPrChange>
        </w:rPr>
        <w:pPrChange w:id="918" w:author="Author">
          <w:pPr>
            <w:autoSpaceDE w:val="0"/>
            <w:autoSpaceDN w:val="0"/>
            <w:adjustRightInd w:val="0"/>
            <w:spacing w:after="0" w:line="240" w:lineRule="auto"/>
          </w:pPr>
        </w:pPrChange>
      </w:pPr>
      <w:moveFrom w:id="919" w:author="Author">
        <w:ins w:id="920" w:author="Author">
          <w:del w:id="921" w:author="Author">
            <w:r w:rsidRPr="00F27532" w:rsidDel="00BC4D20">
              <w:rPr>
                <w:rFonts w:ascii="CIDFont+F1" w:hAnsi="CIDFont+F1" w:cs="CIDFont+F1"/>
                <w:sz w:val="22"/>
                <w:lang w:val="en-SG"/>
                <w:rPrChange w:id="922" w:author="Author">
                  <w:rPr>
                    <w:lang w:val="en-SG"/>
                  </w:rPr>
                </w:rPrChange>
              </w:rPr>
              <w:delText xml:space="preserve">Click </w:delText>
            </w:r>
            <w:r w:rsidRPr="00F27532" w:rsidDel="00BC4D20">
              <w:rPr>
                <w:rFonts w:ascii="CIDFont+F5" w:hAnsi="CIDFont+F5" w:cs="CIDFont+F5"/>
                <w:sz w:val="22"/>
                <w:lang w:val="en-SG"/>
                <w:rPrChange w:id="923" w:author="Author">
                  <w:rPr>
                    <w:rFonts w:ascii="CIDFont+F5" w:hAnsi="CIDFont+F5" w:cs="CIDFont+F5"/>
                    <w:lang w:val="en-SG"/>
                  </w:rPr>
                </w:rPrChange>
              </w:rPr>
              <w:delText>Add Data Source</w:delText>
            </w:r>
            <w:r w:rsidRPr="00F27532" w:rsidDel="00BC4D20">
              <w:rPr>
                <w:rFonts w:ascii="CIDFont+F1" w:hAnsi="CIDFont+F1" w:cs="CIDFont+F1"/>
                <w:sz w:val="22"/>
                <w:lang w:val="en-SG"/>
                <w:rPrChange w:id="924" w:author="Author">
                  <w:rPr>
                    <w:lang w:val="en-SG"/>
                  </w:rPr>
                </w:rPrChange>
              </w:rPr>
              <w:delText xml:space="preserve">, then </w:delText>
            </w:r>
            <w:r w:rsidRPr="00F27532" w:rsidDel="00BC4D20">
              <w:rPr>
                <w:rFonts w:ascii="CIDFont+F5" w:hAnsi="CIDFont+F5" w:cs="CIDFont+F5"/>
                <w:sz w:val="22"/>
                <w:lang w:val="en-SG"/>
                <w:rPrChange w:id="925" w:author="Author">
                  <w:rPr>
                    <w:rFonts w:ascii="CIDFont+F5" w:hAnsi="CIDFont+F5" w:cs="CIDFont+F5"/>
                    <w:lang w:val="en-SG"/>
                  </w:rPr>
                </w:rPrChange>
              </w:rPr>
              <w:delText xml:space="preserve">Next </w:delText>
            </w:r>
            <w:r w:rsidRPr="00F27532" w:rsidDel="00BC4D20">
              <w:rPr>
                <w:rFonts w:ascii="CIDFont+F1" w:hAnsi="CIDFont+F1" w:cs="CIDFont+F1"/>
                <w:sz w:val="22"/>
                <w:lang w:val="en-SG"/>
                <w:rPrChange w:id="926" w:author="Author">
                  <w:rPr>
                    <w:lang w:val="en-SG"/>
                  </w:rPr>
                </w:rPrChange>
              </w:rPr>
              <w:delText xml:space="preserve">and name the source </w:delText>
            </w:r>
            <w:r w:rsidDel="00BC4D20">
              <w:rPr>
                <w:rFonts w:ascii="CIDFont+F5" w:hAnsi="CIDFont+F5" w:cs="CIDFont+F5"/>
                <w:sz w:val="22"/>
                <w:lang w:val="en-SG"/>
              </w:rPr>
              <w:delText>D365 Contacts</w:delText>
            </w:r>
            <w:r w:rsidRPr="00F27532" w:rsidDel="00BC4D20">
              <w:rPr>
                <w:rFonts w:ascii="CIDFont+F1" w:hAnsi="CIDFont+F1" w:cs="CIDFont+F1"/>
                <w:sz w:val="22"/>
                <w:lang w:val="en-SG"/>
                <w:rPrChange w:id="927" w:author="Author">
                  <w:rPr>
                    <w:lang w:val="en-SG"/>
                  </w:rPr>
                </w:rPrChange>
              </w:rPr>
              <w:delText xml:space="preserve">, then click </w:delText>
            </w:r>
            <w:r w:rsidRPr="00F27532" w:rsidDel="00BC4D20">
              <w:rPr>
                <w:rFonts w:ascii="CIDFont+F5" w:hAnsi="CIDFont+F5" w:cs="CIDFont+F5"/>
                <w:sz w:val="22"/>
                <w:lang w:val="en-SG"/>
                <w:rPrChange w:id="928" w:author="Author">
                  <w:rPr>
                    <w:rFonts w:ascii="CIDFont+F5" w:hAnsi="CIDFont+F5" w:cs="CIDFont+F5"/>
                    <w:lang w:val="en-SG"/>
                  </w:rPr>
                </w:rPrChange>
              </w:rPr>
              <w:delText>Next</w:delText>
            </w:r>
          </w:del>
        </w:ins>
      </w:moveFrom>
    </w:p>
    <w:p w14:paraId="0AF4C6B6" w14:textId="704A79B5" w:rsidR="00F27532" w:rsidRPr="00F27532" w:rsidDel="00BC4D20" w:rsidRDefault="00F27532" w:rsidP="006675F1">
      <w:pPr>
        <w:pStyle w:val="ListParagraph"/>
        <w:autoSpaceDE w:val="0"/>
        <w:autoSpaceDN w:val="0"/>
        <w:adjustRightInd w:val="0"/>
        <w:spacing w:after="0" w:line="240" w:lineRule="auto"/>
        <w:rPr>
          <w:ins w:id="929" w:author="Author"/>
          <w:del w:id="930" w:author="Author"/>
          <w:moveFrom w:id="931" w:author="Author"/>
          <w:rFonts w:ascii="CIDFont+F5" w:hAnsi="CIDFont+F5" w:cs="CIDFont+F5"/>
          <w:sz w:val="22"/>
          <w:lang w:val="en-SG"/>
          <w:rPrChange w:id="932" w:author="Author">
            <w:rPr>
              <w:ins w:id="933" w:author="Author"/>
              <w:del w:id="934" w:author="Author"/>
              <w:moveFrom w:id="935" w:author="Author"/>
              <w:lang w:val="en-SG"/>
            </w:rPr>
          </w:rPrChange>
        </w:rPr>
        <w:pPrChange w:id="936" w:author="Author">
          <w:pPr>
            <w:autoSpaceDE w:val="0"/>
            <w:autoSpaceDN w:val="0"/>
            <w:adjustRightInd w:val="0"/>
            <w:spacing w:after="0" w:line="240" w:lineRule="auto"/>
          </w:pPr>
        </w:pPrChange>
      </w:pPr>
      <w:moveFrom w:id="937" w:author="Author">
        <w:ins w:id="938" w:author="Author">
          <w:del w:id="939" w:author="Author">
            <w:r w:rsidRPr="00F27532" w:rsidDel="00BC4D20">
              <w:rPr>
                <w:rFonts w:ascii="CIDFont+F5" w:hAnsi="CIDFont+F5" w:cs="CIDFont+F5"/>
                <w:sz w:val="22"/>
                <w:lang w:val="en-SG"/>
                <w:rPrChange w:id="940" w:author="Author">
                  <w:rPr>
                    <w:lang w:val="en-SG"/>
                  </w:rPr>
                </w:rPrChange>
              </w:rPr>
              <w:delText>button.</w:delText>
            </w:r>
          </w:del>
        </w:ins>
      </w:moveFrom>
    </w:p>
    <w:moveFromRangeEnd w:id="902"/>
    <w:p w14:paraId="4371EC63" w14:textId="36A4019B" w:rsidR="00F27532" w:rsidRPr="00CC7F46" w:rsidDel="00BC4D20" w:rsidRDefault="00F27532" w:rsidP="006675F1">
      <w:pPr>
        <w:pStyle w:val="ListParagraph"/>
        <w:numPr>
          <w:ilvl w:val="0"/>
          <w:numId w:val="68"/>
        </w:numPr>
        <w:rPr>
          <w:del w:id="941" w:author="Author"/>
          <w:lang w:eastAsia="zh-CN"/>
        </w:rPr>
        <w:pPrChange w:id="942" w:author="Author">
          <w:pPr>
            <w:pStyle w:val="Heading4"/>
            <w:spacing w:line="240" w:lineRule="auto"/>
          </w:pPr>
        </w:pPrChange>
      </w:pPr>
    </w:p>
    <w:p w14:paraId="5E26004B" w14:textId="03DF87E9" w:rsidR="00FD1821" w:rsidDel="00BC4D20" w:rsidRDefault="7C4920B2" w:rsidP="006675F1">
      <w:pPr>
        <w:pStyle w:val="ListParagraph"/>
        <w:numPr>
          <w:ilvl w:val="0"/>
          <w:numId w:val="9"/>
        </w:numPr>
        <w:ind w:left="360"/>
        <w:rPr>
          <w:del w:id="943" w:author="Author"/>
        </w:rPr>
      </w:pPr>
      <w:del w:id="944" w:author="Author">
        <w:r w:rsidRPr="00C440BA" w:rsidDel="00BC4D20">
          <w:rPr>
            <w:rFonts w:asciiTheme="minorHAnsi" w:hAnsiTheme="minorHAnsi" w:cstheme="minorHAnsi"/>
          </w:rPr>
          <w:delText xml:space="preserve">Go to </w:delText>
        </w:r>
        <w:r w:rsidR="003A3589" w:rsidDel="00BC4D20">
          <w:fldChar w:fldCharType="begin"/>
        </w:r>
        <w:r w:rsidR="003A3589" w:rsidDel="00BC4D20">
          <w:delInstrText xml:space="preserve"> HYPERLINK "https://powerva.microsoft.com/" </w:delInstrText>
        </w:r>
        <w:r w:rsidR="003A3589" w:rsidDel="00BC4D20">
          <w:fldChar w:fldCharType="separate"/>
        </w:r>
        <w:r w:rsidR="00F026DE" w:rsidRPr="00C440BA" w:rsidDel="00BC4D20">
          <w:rPr>
            <w:rStyle w:val="Hyperlink"/>
            <w:rFonts w:asciiTheme="minorHAnsi" w:hAnsiTheme="minorHAnsi" w:cstheme="minorHAnsi"/>
          </w:rPr>
          <w:delText>https://powerva.microsoft.com/</w:delText>
        </w:r>
        <w:r w:rsidR="003A3589" w:rsidDel="00BC4D20">
          <w:rPr>
            <w:rStyle w:val="Hyperlink"/>
            <w:rFonts w:asciiTheme="minorHAnsi" w:hAnsiTheme="minorHAnsi" w:cstheme="minorHAnsi"/>
          </w:rPr>
          <w:fldChar w:fldCharType="end"/>
        </w:r>
        <w:r w:rsidRPr="00C440BA" w:rsidDel="00BC4D20">
          <w:rPr>
            <w:rFonts w:asciiTheme="minorHAnsi" w:hAnsiTheme="minorHAnsi" w:cstheme="minorHAnsi"/>
          </w:rPr>
          <w:delText xml:space="preserve"> and click </w:delText>
        </w:r>
        <w:r w:rsidRPr="00E55DF9" w:rsidDel="00BC4D20">
          <w:rPr>
            <w:rFonts w:asciiTheme="minorHAnsi" w:hAnsiTheme="minorHAnsi" w:cstheme="minorHAnsi"/>
            <w:b/>
          </w:rPr>
          <w:delText>Sign</w:delText>
        </w:r>
        <w:r w:rsidR="000B5AA5" w:rsidRPr="00C440BA" w:rsidDel="00BC4D20">
          <w:rPr>
            <w:rFonts w:asciiTheme="minorHAnsi" w:hAnsiTheme="minorHAnsi" w:cstheme="minorHAnsi"/>
            <w:b/>
            <w:bCs/>
          </w:rPr>
          <w:delText xml:space="preserve"> </w:delText>
        </w:r>
        <w:r w:rsidRPr="00E55DF9" w:rsidDel="00BC4D20">
          <w:rPr>
            <w:rFonts w:asciiTheme="minorHAnsi" w:hAnsiTheme="minorHAnsi" w:cstheme="minorHAnsi"/>
            <w:b/>
          </w:rPr>
          <w:delText>in</w:delText>
        </w:r>
        <w:r w:rsidRPr="00C440BA" w:rsidDel="00BC4D20">
          <w:rPr>
            <w:rFonts w:asciiTheme="minorHAnsi" w:hAnsiTheme="minorHAnsi" w:cstheme="minorHAnsi"/>
          </w:rPr>
          <w:delText xml:space="preserve">. </w:delText>
        </w:r>
        <w:r w:rsidR="000B5AA5" w:rsidRPr="00C440BA" w:rsidDel="00BC4D20">
          <w:rPr>
            <w:rFonts w:asciiTheme="minorHAnsi" w:hAnsiTheme="minorHAnsi" w:cstheme="minorHAnsi"/>
          </w:rPr>
          <w:delText>Sign in with your business or school account.</w:delText>
        </w:r>
      </w:del>
    </w:p>
    <w:p w14:paraId="72E636B4" w14:textId="386BF8A0" w:rsidR="00A85F48" w:rsidRPr="00831829" w:rsidDel="00BC4D20" w:rsidRDefault="00F64D46" w:rsidP="006675F1">
      <w:pPr>
        <w:rPr>
          <w:del w:id="945" w:author="Author"/>
        </w:rPr>
      </w:pPr>
      <w:del w:id="946" w:author="Author">
        <w:r w:rsidDel="00BC4D20">
          <w:rPr>
            <w:noProof/>
          </w:rPr>
          <w:drawing>
            <wp:inline distT="0" distB="0" distL="0" distR="0" wp14:anchorId="24D42ADC" wp14:editId="52EB29CE">
              <wp:extent cx="3657600" cy="1981200"/>
              <wp:effectExtent l="19050" t="19050" r="19050" b="19050"/>
              <wp:docPr id="9160672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3657600" cy="1981200"/>
                      </a:xfrm>
                      <a:prstGeom prst="rect">
                        <a:avLst/>
                      </a:prstGeom>
                      <a:ln>
                        <a:solidFill>
                          <a:schemeClr val="tx1"/>
                        </a:solidFill>
                      </a:ln>
                    </pic:spPr>
                  </pic:pic>
                </a:graphicData>
              </a:graphic>
            </wp:inline>
          </w:drawing>
        </w:r>
      </w:del>
    </w:p>
    <w:p w14:paraId="195572FD" w14:textId="70E702DE" w:rsidR="00053F62" w:rsidDel="00BC4D20" w:rsidRDefault="00A242F4" w:rsidP="006675F1">
      <w:pPr>
        <w:pStyle w:val="ListParagraph"/>
        <w:numPr>
          <w:ilvl w:val="0"/>
          <w:numId w:val="9"/>
        </w:numPr>
        <w:ind w:left="360"/>
        <w:rPr>
          <w:del w:id="947" w:author="Author"/>
          <w:rFonts w:asciiTheme="minorHAnsi" w:hAnsiTheme="minorHAnsi" w:cstheme="minorHAnsi"/>
        </w:rPr>
      </w:pPr>
      <w:del w:id="948" w:author="Author">
        <w:r w:rsidRPr="00C440BA" w:rsidDel="00BC4D20">
          <w:rPr>
            <w:rFonts w:asciiTheme="minorHAnsi" w:hAnsiTheme="minorHAnsi" w:cstheme="minorHAnsi"/>
          </w:rPr>
          <w:delText>Name your bot</w:delText>
        </w:r>
        <w:r w:rsidR="00053F62" w:rsidDel="00BC4D20">
          <w:rPr>
            <w:rFonts w:asciiTheme="minorHAnsi" w:hAnsiTheme="minorHAnsi" w:cstheme="minorHAnsi"/>
          </w:rPr>
          <w:delText xml:space="preserve"> anything you like (such as “Contoso customer service”</w:delText>
        </w:r>
        <w:r w:rsidR="00AD006D" w:rsidDel="00BC4D20">
          <w:rPr>
            <w:rFonts w:asciiTheme="minorHAnsi" w:hAnsiTheme="minorHAnsi" w:cstheme="minorHAnsi"/>
          </w:rPr>
          <w:delText>).</w:delText>
        </w:r>
        <w:r w:rsidR="000B5AA5" w:rsidRPr="00C440BA" w:rsidDel="00BC4D20">
          <w:rPr>
            <w:rFonts w:asciiTheme="minorHAnsi" w:hAnsiTheme="minorHAnsi" w:cstheme="minorHAnsi"/>
          </w:rPr>
          <w:delText xml:space="preserve"> </w:delText>
        </w:r>
      </w:del>
    </w:p>
    <w:p w14:paraId="5F2F78FF" w14:textId="03F055F1" w:rsidR="00986845" w:rsidRPr="008D1CA2" w:rsidDel="00BC4D20" w:rsidRDefault="00053F62" w:rsidP="006675F1">
      <w:pPr>
        <w:pStyle w:val="ListParagraph"/>
        <w:numPr>
          <w:ilvl w:val="0"/>
          <w:numId w:val="9"/>
        </w:numPr>
        <w:ind w:left="360"/>
        <w:rPr>
          <w:del w:id="949" w:author="Author"/>
          <w:rFonts w:asciiTheme="minorHAnsi" w:hAnsiTheme="minorHAnsi"/>
          <w:b/>
          <w:bCs/>
        </w:rPr>
      </w:pPr>
      <w:commentRangeStart w:id="950"/>
      <w:commentRangeEnd w:id="950"/>
      <w:del w:id="951" w:author="Author">
        <w:r w:rsidDel="00BC4D20">
          <w:rPr>
            <w:rStyle w:val="CommentReference"/>
          </w:rPr>
          <w:commentReference w:id="950"/>
        </w:r>
        <w:r w:rsidR="007854A2" w:rsidRPr="7F493B95" w:rsidDel="00BC4D20">
          <w:rPr>
            <w:rFonts w:asciiTheme="minorHAnsi" w:hAnsiTheme="minorHAnsi"/>
          </w:rPr>
          <w:delText xml:space="preserve">Select the </w:delText>
        </w:r>
        <w:r w:rsidR="007854A2" w:rsidRPr="008D1CA2" w:rsidDel="00BC4D20">
          <w:rPr>
            <w:rFonts w:asciiTheme="minorHAnsi" w:hAnsiTheme="minorHAnsi"/>
            <w:b/>
            <w:bCs/>
          </w:rPr>
          <w:delText>bot</w:delText>
        </w:r>
        <w:r w:rsidR="00AD006D" w:rsidRPr="008D1CA2" w:rsidDel="00BC4D20">
          <w:rPr>
            <w:rFonts w:asciiTheme="minorHAnsi" w:hAnsiTheme="minorHAnsi"/>
            <w:b/>
            <w:bCs/>
          </w:rPr>
          <w:delText xml:space="preserve"> environment </w:delText>
        </w:r>
        <w:r w:rsidR="00AD006D" w:rsidRPr="7F493B95" w:rsidDel="00BC4D20">
          <w:rPr>
            <w:rFonts w:asciiTheme="minorHAnsi" w:hAnsiTheme="minorHAnsi"/>
          </w:rPr>
          <w:delText>you</w:delText>
        </w:r>
        <w:r w:rsidR="00946A4D" w:rsidRPr="7F493B95" w:rsidDel="00BC4D20">
          <w:rPr>
            <w:rFonts w:asciiTheme="minorHAnsi" w:hAnsiTheme="minorHAnsi"/>
          </w:rPr>
          <w:delText xml:space="preserve"> set up in the pre-requisites</w:delText>
        </w:r>
        <w:r w:rsidR="00012BB0" w:rsidRPr="7F493B95" w:rsidDel="00BC4D20">
          <w:rPr>
            <w:rFonts w:asciiTheme="minorHAnsi" w:hAnsiTheme="minorHAnsi"/>
          </w:rPr>
          <w:delText>.</w:delText>
        </w:r>
      </w:del>
    </w:p>
    <w:p w14:paraId="3B41BB22" w14:textId="36F3D0B4" w:rsidR="00986845" w:rsidRPr="00C440BA" w:rsidDel="00BC4D20" w:rsidRDefault="00986845" w:rsidP="006675F1">
      <w:pPr>
        <w:pStyle w:val="ListParagraph"/>
        <w:ind w:left="360"/>
        <w:rPr>
          <w:del w:id="952" w:author="Author"/>
          <w:rFonts w:asciiTheme="minorHAnsi" w:hAnsiTheme="minorHAnsi" w:cstheme="minorHAnsi"/>
        </w:rPr>
      </w:pPr>
      <w:del w:id="953" w:author="Author">
        <w:r w:rsidRPr="00C440BA" w:rsidDel="00BC4D20">
          <w:rPr>
            <w:rFonts w:asciiTheme="minorHAnsi" w:hAnsiTheme="minorHAnsi" w:cstheme="minorHAnsi"/>
          </w:rPr>
          <w:delText xml:space="preserve">A bot environment is where your organization </w:delText>
        </w:r>
        <w:r w:rsidR="00B126BC" w:rsidDel="00BC4D20">
          <w:rPr>
            <w:rFonts w:asciiTheme="minorHAnsi" w:hAnsiTheme="minorHAnsi" w:cstheme="minorHAnsi"/>
          </w:rPr>
          <w:delText>will</w:delText>
        </w:r>
        <w:r w:rsidR="00B126BC" w:rsidRPr="00C440BA" w:rsidDel="00BC4D20">
          <w:rPr>
            <w:rFonts w:asciiTheme="minorHAnsi" w:hAnsiTheme="minorHAnsi" w:cstheme="minorHAnsi"/>
          </w:rPr>
          <w:delText xml:space="preserve"> </w:delText>
        </w:r>
        <w:r w:rsidRPr="00C440BA" w:rsidDel="00BC4D20">
          <w:rPr>
            <w:rFonts w:asciiTheme="minorHAnsi" w:hAnsiTheme="minorHAnsi" w:cstheme="minorHAnsi"/>
          </w:rPr>
          <w:delText xml:space="preserve">store, manage, and share </w:delText>
        </w:r>
        <w:r w:rsidR="00B126BC" w:rsidDel="00BC4D20">
          <w:rPr>
            <w:rFonts w:asciiTheme="minorHAnsi" w:hAnsiTheme="minorHAnsi" w:cstheme="minorHAnsi"/>
          </w:rPr>
          <w:delText xml:space="preserve">the bot, </w:delText>
        </w:r>
        <w:r w:rsidRPr="00C440BA" w:rsidDel="00BC4D20">
          <w:rPr>
            <w:rFonts w:asciiTheme="minorHAnsi" w:hAnsiTheme="minorHAnsi" w:cstheme="minorHAnsi"/>
          </w:rPr>
          <w:delText>business data, apps, and</w:delText>
        </w:r>
        <w:r w:rsidR="0034335B" w:rsidDel="00BC4D20">
          <w:rPr>
            <w:rFonts w:asciiTheme="minorHAnsi" w:hAnsiTheme="minorHAnsi" w:cstheme="minorHAnsi"/>
          </w:rPr>
          <w:delText xml:space="preserve"> Power Automate</w:delText>
        </w:r>
        <w:r w:rsidRPr="00C440BA" w:rsidDel="00BC4D20">
          <w:rPr>
            <w:rFonts w:asciiTheme="minorHAnsi" w:hAnsiTheme="minorHAnsi" w:cstheme="minorHAnsi"/>
          </w:rPr>
          <w:delText xml:space="preserve"> flows. </w:delText>
        </w:r>
      </w:del>
    </w:p>
    <w:p w14:paraId="52CAF1C7" w14:textId="429A66E7" w:rsidR="00F437B6" w:rsidRPr="00C440BA" w:rsidDel="00BC4D20" w:rsidRDefault="00F437B6" w:rsidP="006675F1">
      <w:pPr>
        <w:pStyle w:val="ListParagraph"/>
        <w:ind w:left="360"/>
        <w:rPr>
          <w:del w:id="954" w:author="Author"/>
          <w:rFonts w:asciiTheme="minorHAnsi" w:hAnsiTheme="minorHAnsi" w:cstheme="minorHAnsi"/>
        </w:rPr>
      </w:pPr>
    </w:p>
    <w:p w14:paraId="2D46E571" w14:textId="119343FC" w:rsidR="00986845" w:rsidRPr="00C440BA" w:rsidDel="00BC4D20" w:rsidRDefault="00986845" w:rsidP="006675F1">
      <w:pPr>
        <w:pStyle w:val="ListParagraph"/>
        <w:ind w:left="360"/>
        <w:rPr>
          <w:del w:id="955" w:author="Author"/>
          <w:rFonts w:asciiTheme="minorHAnsi" w:hAnsiTheme="minorHAnsi"/>
        </w:rPr>
      </w:pPr>
      <w:del w:id="956" w:author="Author">
        <w:r w:rsidRPr="7F493B95" w:rsidDel="00BC4D20">
          <w:rPr>
            <w:rFonts w:asciiTheme="minorHAnsi" w:hAnsiTheme="minorHAnsi"/>
            <w:b/>
            <w:bCs/>
          </w:rPr>
          <w:delText xml:space="preserve">Note: </w:delText>
        </w:r>
        <w:r w:rsidRPr="7F493B95" w:rsidDel="00BC4D20">
          <w:rPr>
            <w:rFonts w:asciiTheme="minorHAnsi" w:hAnsiTheme="minorHAnsi"/>
          </w:rPr>
          <w:delText>Click “</w:delText>
        </w:r>
        <w:r w:rsidRPr="7F493B95" w:rsidDel="00BC4D20">
          <w:rPr>
            <w:rFonts w:asciiTheme="minorHAnsi" w:hAnsiTheme="minorHAnsi"/>
            <w:b/>
            <w:bCs/>
          </w:rPr>
          <w:delText>More options</w:delText>
        </w:r>
        <w:r w:rsidRPr="7F493B95" w:rsidDel="00BC4D20">
          <w:rPr>
            <w:rFonts w:asciiTheme="minorHAnsi" w:hAnsiTheme="minorHAnsi"/>
          </w:rPr>
          <w:delText xml:space="preserve">” to see the list of </w:delText>
        </w:r>
        <w:commentRangeStart w:id="957"/>
        <w:commentRangeEnd w:id="957"/>
        <w:r w:rsidDel="00BC4D20">
          <w:rPr>
            <w:rStyle w:val="CommentReference"/>
          </w:rPr>
          <w:commentReference w:id="957"/>
        </w:r>
        <w:r w:rsidRPr="7F493B95" w:rsidDel="00BC4D20">
          <w:rPr>
            <w:rFonts w:asciiTheme="minorHAnsi" w:hAnsiTheme="minorHAnsi"/>
          </w:rPr>
          <w:delText>environments you can access</w:delText>
        </w:r>
        <w:r w:rsidR="1F2809E6" w:rsidRPr="7F493B95" w:rsidDel="00BC4D20">
          <w:rPr>
            <w:rFonts w:asciiTheme="minorHAnsi" w:hAnsiTheme="minorHAnsi"/>
          </w:rPr>
          <w:delText xml:space="preserve"> and be sure to select </w:delText>
        </w:r>
        <w:r w:rsidR="00585DE1" w:rsidDel="00BC4D20">
          <w:rPr>
            <w:rFonts w:asciiTheme="minorHAnsi" w:hAnsiTheme="minorHAnsi"/>
          </w:rPr>
          <w:delText>the environment you created in pre-requisite.</w:delText>
        </w:r>
      </w:del>
    </w:p>
    <w:p w14:paraId="32BFADBC" w14:textId="295837AC" w:rsidR="00747BD3" w:rsidRPr="00747BD3" w:rsidDel="00BC4D20" w:rsidRDefault="04D6A866" w:rsidP="006675F1">
      <w:pPr>
        <w:rPr>
          <w:del w:id="958" w:author="Author"/>
        </w:rPr>
      </w:pPr>
      <w:del w:id="959" w:author="Author">
        <w:r w:rsidDel="00BC4D20">
          <w:rPr>
            <w:noProof/>
          </w:rPr>
          <w:drawing>
            <wp:inline distT="0" distB="0" distL="0" distR="0" wp14:anchorId="6AFF1EA2" wp14:editId="086EC22F">
              <wp:extent cx="4572000" cy="3124200"/>
              <wp:effectExtent l="0" t="0" r="0" b="0"/>
              <wp:docPr id="1405087600" name="Picture 140508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3124200"/>
                      </a:xfrm>
                      <a:prstGeom prst="rect">
                        <a:avLst/>
                      </a:prstGeom>
                    </pic:spPr>
                  </pic:pic>
                </a:graphicData>
              </a:graphic>
            </wp:inline>
          </w:drawing>
        </w:r>
        <w:commentRangeStart w:id="960"/>
        <w:commentRangeStart w:id="961"/>
        <w:commentRangeStart w:id="962"/>
        <w:commentRangeStart w:id="963"/>
        <w:commentRangeEnd w:id="960"/>
        <w:r w:rsidR="00241DC5" w:rsidDel="00BC4D20">
          <w:rPr>
            <w:rStyle w:val="CommentReference"/>
          </w:rPr>
          <w:commentReference w:id="960"/>
        </w:r>
        <w:commentRangeEnd w:id="961"/>
        <w:r w:rsidR="00241DC5" w:rsidDel="00BC4D20">
          <w:rPr>
            <w:rStyle w:val="CommentReference"/>
          </w:rPr>
          <w:commentReference w:id="961"/>
        </w:r>
        <w:commentRangeEnd w:id="962"/>
        <w:r w:rsidR="00241DC5" w:rsidDel="00BC4D20">
          <w:rPr>
            <w:rStyle w:val="CommentReference"/>
          </w:rPr>
          <w:commentReference w:id="962"/>
        </w:r>
        <w:commentRangeEnd w:id="963"/>
        <w:r w:rsidR="00241DC5" w:rsidDel="00BC4D20">
          <w:rPr>
            <w:rStyle w:val="CommentReference"/>
          </w:rPr>
          <w:commentReference w:id="963"/>
        </w:r>
      </w:del>
    </w:p>
    <w:p w14:paraId="6C5A075F" w14:textId="71003C6C" w:rsidR="00A85F48" w:rsidRPr="00C440BA" w:rsidDel="00BC4D20" w:rsidRDefault="008B0C10" w:rsidP="006675F1">
      <w:pPr>
        <w:pStyle w:val="ListParagraph"/>
        <w:numPr>
          <w:ilvl w:val="0"/>
          <w:numId w:val="9"/>
        </w:numPr>
        <w:ind w:left="360"/>
        <w:rPr>
          <w:del w:id="964" w:author="Author"/>
          <w:rFonts w:asciiTheme="minorHAnsi" w:hAnsiTheme="minorHAnsi"/>
        </w:rPr>
      </w:pPr>
      <w:del w:id="965" w:author="Author">
        <w:r w:rsidRPr="7F493B95" w:rsidDel="00BC4D20">
          <w:rPr>
            <w:rFonts w:asciiTheme="minorHAnsi" w:hAnsiTheme="minorHAnsi"/>
          </w:rPr>
          <w:delText>Click</w:delText>
        </w:r>
        <w:r w:rsidR="00025FED" w:rsidRPr="7F493B95" w:rsidDel="00BC4D20">
          <w:rPr>
            <w:rFonts w:asciiTheme="minorHAnsi" w:hAnsiTheme="minorHAnsi"/>
          </w:rPr>
          <w:delText xml:space="preserve"> </w:delText>
        </w:r>
        <w:r w:rsidR="00025FED" w:rsidRPr="7F493B95" w:rsidDel="00BC4D20">
          <w:rPr>
            <w:rFonts w:asciiTheme="minorHAnsi" w:hAnsiTheme="minorHAnsi"/>
            <w:b/>
            <w:bCs/>
          </w:rPr>
          <w:delText>Create</w:delText>
        </w:r>
        <w:r w:rsidR="00025FED" w:rsidRPr="7F493B95" w:rsidDel="00BC4D20">
          <w:rPr>
            <w:rFonts w:asciiTheme="minorHAnsi" w:hAnsiTheme="minorHAnsi"/>
          </w:rPr>
          <w:delText xml:space="preserve">. </w:delText>
        </w:r>
      </w:del>
    </w:p>
    <w:p w14:paraId="799CF96B" w14:textId="4EE24E0B" w:rsidR="002F4944" w:rsidRPr="00C440BA" w:rsidDel="00BC4D20" w:rsidRDefault="002F4944" w:rsidP="006675F1">
      <w:pPr>
        <w:ind w:left="360"/>
        <w:rPr>
          <w:del w:id="966" w:author="Author"/>
          <w:rFonts w:asciiTheme="minorHAnsi" w:hAnsiTheme="minorHAnsi"/>
        </w:rPr>
      </w:pPr>
      <w:del w:id="967" w:author="Author">
        <w:r w:rsidRPr="7F493B95" w:rsidDel="00BC4D20">
          <w:rPr>
            <w:rFonts w:asciiTheme="minorHAnsi" w:hAnsiTheme="minorHAnsi"/>
            <w:b/>
            <w:bCs/>
          </w:rPr>
          <w:delText>Note:</w:delText>
        </w:r>
        <w:r w:rsidRPr="7F493B95" w:rsidDel="00BC4D20">
          <w:rPr>
            <w:rFonts w:asciiTheme="minorHAnsi" w:hAnsiTheme="minorHAnsi"/>
          </w:rPr>
          <w:delText xml:space="preserve"> Once you </w:delText>
        </w:r>
        <w:r w:rsidR="00257964" w:rsidRPr="7F493B95" w:rsidDel="00BC4D20">
          <w:rPr>
            <w:rFonts w:asciiTheme="minorHAnsi" w:hAnsiTheme="minorHAnsi"/>
          </w:rPr>
          <w:delText xml:space="preserve">click </w:delText>
        </w:r>
        <w:r w:rsidRPr="7F493B95" w:rsidDel="00BC4D20">
          <w:rPr>
            <w:rFonts w:asciiTheme="minorHAnsi" w:hAnsiTheme="minorHAnsi"/>
            <w:b/>
            <w:bCs/>
          </w:rPr>
          <w:delText>Create</w:delText>
        </w:r>
        <w:r w:rsidRPr="7F493B95" w:rsidDel="00BC4D20">
          <w:rPr>
            <w:rFonts w:asciiTheme="minorHAnsi" w:hAnsiTheme="minorHAnsi"/>
          </w:rPr>
          <w:delText>, the process of creating the first bot within a new environment can take up to 15 minutes. Subsequent bots will be created much faster.</w:delText>
        </w:r>
      </w:del>
    </w:p>
    <w:p w14:paraId="6854ED57" w14:textId="292282DA" w:rsidR="00772046" w:rsidRPr="00C440BA" w:rsidDel="00BC4D20" w:rsidRDefault="00772046" w:rsidP="006675F1">
      <w:pPr>
        <w:ind w:left="360"/>
        <w:rPr>
          <w:del w:id="968" w:author="Author"/>
          <w:rFonts w:asciiTheme="minorHAnsi" w:hAnsiTheme="minorHAnsi"/>
        </w:rPr>
      </w:pPr>
      <w:del w:id="969" w:author="Author">
        <w:r w:rsidRPr="7F493B95" w:rsidDel="00BC4D20">
          <w:rPr>
            <w:rFonts w:asciiTheme="minorHAnsi" w:hAnsiTheme="minorHAnsi"/>
          </w:rPr>
          <w:delText xml:space="preserve">After </w:delText>
        </w:r>
        <w:r w:rsidR="00785F21" w:rsidRPr="7F493B95" w:rsidDel="00BC4D20">
          <w:rPr>
            <w:rFonts w:asciiTheme="minorHAnsi" w:hAnsiTheme="minorHAnsi"/>
          </w:rPr>
          <w:delText xml:space="preserve">you </w:delText>
        </w:r>
        <w:r w:rsidRPr="7F493B95" w:rsidDel="00BC4D20">
          <w:rPr>
            <w:rFonts w:asciiTheme="minorHAnsi" w:hAnsiTheme="minorHAnsi"/>
          </w:rPr>
          <w:delText>creat</w:delText>
        </w:r>
        <w:r w:rsidR="00785F21" w:rsidRPr="7F493B95" w:rsidDel="00BC4D20">
          <w:rPr>
            <w:rFonts w:asciiTheme="minorHAnsi" w:hAnsiTheme="minorHAnsi"/>
          </w:rPr>
          <w:delText>e</w:delText>
        </w:r>
        <w:r w:rsidRPr="7F493B95" w:rsidDel="00BC4D20">
          <w:rPr>
            <w:rFonts w:asciiTheme="minorHAnsi" w:hAnsiTheme="minorHAnsi"/>
          </w:rPr>
          <w:delText xml:space="preserve"> your bot, </w:delText>
        </w:r>
        <w:r w:rsidR="00785F21" w:rsidRPr="7F493B95" w:rsidDel="00BC4D20">
          <w:rPr>
            <w:rFonts w:asciiTheme="minorHAnsi" w:hAnsiTheme="minorHAnsi"/>
          </w:rPr>
          <w:delText>it appears in the list under</w:delText>
        </w:r>
        <w:r w:rsidRPr="7F493B95" w:rsidDel="00BC4D20">
          <w:rPr>
            <w:rFonts w:asciiTheme="minorHAnsi" w:hAnsiTheme="minorHAnsi"/>
          </w:rPr>
          <w:delText xml:space="preserve"> the robot icon </w:delText>
        </w:r>
        <w:r w:rsidDel="00BC4D20">
          <w:rPr>
            <w:noProof/>
          </w:rPr>
          <w:drawing>
            <wp:inline distT="0" distB="0" distL="0" distR="0" wp14:anchorId="2D105D15" wp14:editId="7BB1E562">
              <wp:extent cx="199642" cy="212119"/>
              <wp:effectExtent l="0" t="0" r="0" b="0"/>
              <wp:docPr id="1331938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199642" cy="212119"/>
                      </a:xfrm>
                      <a:prstGeom prst="rect">
                        <a:avLst/>
                      </a:prstGeom>
                    </pic:spPr>
                  </pic:pic>
                </a:graphicData>
              </a:graphic>
            </wp:inline>
          </w:drawing>
        </w:r>
        <w:r w:rsidRPr="7F493B95" w:rsidDel="00BC4D20">
          <w:rPr>
            <w:rFonts w:asciiTheme="minorHAnsi" w:hAnsiTheme="minorHAnsi"/>
          </w:rPr>
          <w:delText xml:space="preserve"> on the navigation bar.</w:delText>
        </w:r>
      </w:del>
    </w:p>
    <w:p w14:paraId="3E85DB0A" w14:textId="68755ED1" w:rsidR="002F4944" w:rsidDel="00BC4D20" w:rsidRDefault="002F4944" w:rsidP="006675F1">
      <w:pPr>
        <w:pStyle w:val="ListParagraph"/>
        <w:ind w:left="360"/>
        <w:rPr>
          <w:del w:id="970" w:author="Author"/>
        </w:rPr>
      </w:pPr>
      <w:del w:id="971" w:author="Author">
        <w:r w:rsidRPr="7F493B95" w:rsidDel="00BC4D20">
          <w:rPr>
            <w:rFonts w:asciiTheme="minorHAnsi" w:hAnsiTheme="minorHAnsi"/>
            <w:b/>
            <w:bCs/>
          </w:rPr>
          <w:delText>Pro</w:delText>
        </w:r>
        <w:r w:rsidR="0024226D" w:rsidRPr="7F493B95" w:rsidDel="00BC4D20">
          <w:rPr>
            <w:rFonts w:asciiTheme="minorHAnsi" w:hAnsiTheme="minorHAnsi"/>
            <w:b/>
            <w:bCs/>
          </w:rPr>
          <w:delText xml:space="preserve"> </w:delText>
        </w:r>
        <w:r w:rsidRPr="7F493B95" w:rsidDel="00BC4D20">
          <w:rPr>
            <w:rFonts w:asciiTheme="minorHAnsi" w:hAnsiTheme="minorHAnsi"/>
            <w:b/>
            <w:bCs/>
          </w:rPr>
          <w:delText>Tip</w:delText>
        </w:r>
        <w:r w:rsidRPr="7F493B95" w:rsidDel="00BC4D20">
          <w:rPr>
            <w:rFonts w:asciiTheme="minorHAnsi" w:hAnsiTheme="minorHAnsi"/>
          </w:rPr>
          <w:delText xml:space="preserve">: If you’ve created a bot in this environment before, to create another bot select the robot icon </w:delText>
        </w:r>
        <w:r w:rsidDel="00BC4D20">
          <w:rPr>
            <w:noProof/>
          </w:rPr>
          <w:drawing>
            <wp:inline distT="0" distB="0" distL="0" distR="0" wp14:anchorId="2961E76C" wp14:editId="0941EA23">
              <wp:extent cx="183631" cy="195107"/>
              <wp:effectExtent l="0" t="0" r="6985" b="0"/>
              <wp:docPr id="102832716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31">
                        <a:extLst>
                          <a:ext uri="{28A0092B-C50C-407E-A947-70E740481C1C}">
                            <a14:useLocalDpi xmlns:a14="http://schemas.microsoft.com/office/drawing/2010/main" val="0"/>
                          </a:ext>
                        </a:extLst>
                      </a:blip>
                      <a:stretch>
                        <a:fillRect/>
                      </a:stretch>
                    </pic:blipFill>
                    <pic:spPr>
                      <a:xfrm>
                        <a:off x="0" y="0"/>
                        <a:ext cx="183631" cy="195107"/>
                      </a:xfrm>
                      <a:prstGeom prst="rect">
                        <a:avLst/>
                      </a:prstGeom>
                    </pic:spPr>
                  </pic:pic>
                </a:graphicData>
              </a:graphic>
            </wp:inline>
          </w:drawing>
        </w:r>
        <w:r w:rsidRPr="7F493B95" w:rsidDel="00BC4D20">
          <w:rPr>
            <w:rFonts w:asciiTheme="minorHAnsi" w:hAnsiTheme="minorHAnsi"/>
          </w:rPr>
          <w:delText xml:space="preserve"> on the navigation bar, and then select </w:delText>
        </w:r>
        <w:r w:rsidRPr="7F493B95" w:rsidDel="00BC4D20">
          <w:rPr>
            <w:rFonts w:asciiTheme="minorHAnsi" w:hAnsiTheme="minorHAnsi"/>
            <w:b/>
            <w:bCs/>
          </w:rPr>
          <w:delText>New bot</w:delText>
        </w:r>
        <w:r w:rsidRPr="7F493B95" w:rsidDel="00BC4D20">
          <w:rPr>
            <w:rFonts w:asciiTheme="minorHAnsi" w:hAnsiTheme="minorHAnsi"/>
          </w:rPr>
          <w:delText>.</w:delText>
        </w:r>
      </w:del>
    </w:p>
    <w:p w14:paraId="1A1FD3CA" w14:textId="79C35A87" w:rsidR="002F4944" w:rsidDel="00BC4D20" w:rsidRDefault="002F4944" w:rsidP="006675F1">
      <w:pPr>
        <w:pStyle w:val="ListParagraph"/>
        <w:rPr>
          <w:del w:id="972" w:author="Author"/>
        </w:rPr>
      </w:pPr>
    </w:p>
    <w:p w14:paraId="54D9C6E4" w14:textId="158F3710" w:rsidR="00FD1821" w:rsidRPr="004C5796" w:rsidDel="00BC4D20" w:rsidRDefault="003D6DCA" w:rsidP="006675F1">
      <w:pPr>
        <w:pStyle w:val="ListParagraph"/>
        <w:ind w:left="0"/>
        <w:rPr>
          <w:del w:id="973" w:author="Author"/>
        </w:rPr>
      </w:pPr>
      <w:del w:id="974" w:author="Author">
        <w:r w:rsidDel="00BC4D20">
          <w:rPr>
            <w:noProof/>
          </w:rPr>
          <w:drawing>
            <wp:inline distT="0" distB="0" distL="0" distR="0" wp14:anchorId="35018303" wp14:editId="5FC9F932">
              <wp:extent cx="1768844" cy="2164080"/>
              <wp:effectExtent l="19050" t="19050" r="22225" b="26670"/>
              <wp:docPr id="11923156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2">
                        <a:extLst>
                          <a:ext uri="{53640926-AAD7-44D8-BBD7-CCE9431645EC}">
                            <a14:shadowObscured xmlns:a14="http://schemas.microsoft.com/office/drawing/2010/main" xmlns:ask="http://schemas.microsoft.com/office/drawing/2018/sketchyshapes" xmlns:w="http://schemas.openxmlformats.org/wordprocessingml/2006/main" xmlns:w10="urn:schemas-microsoft-com:office:word" xmlns:v="urn:schemas-microsoft-com:vml" xmlns:o="urn:schemas-microsoft-com:office:office" xmlns=""/>
                          </a:ext>
                        </a:extLst>
                      </a:blip>
                      <a:srcRect l="3633"/>
                      <a:stretch>
                        <a:fillRect/>
                      </a:stretch>
                    </pic:blipFill>
                    <pic:spPr>
                      <a:xfrm>
                        <a:off x="0" y="0"/>
                        <a:ext cx="1768844" cy="2164080"/>
                      </a:xfrm>
                      <a:prstGeom prst="rect">
                        <a:avLst/>
                      </a:prstGeom>
                    </pic:spPr>
                  </pic:pic>
                </a:graphicData>
              </a:graphic>
            </wp:inline>
          </w:drawing>
        </w:r>
        <w:commentRangeStart w:id="975"/>
        <w:commentRangeEnd w:id="975"/>
        <w:r w:rsidR="00E55295" w:rsidDel="00BC4D20">
          <w:rPr>
            <w:rStyle w:val="CommentReference"/>
            <w:rFonts w:asciiTheme="minorHAnsi" w:hAnsiTheme="minorHAnsi"/>
          </w:rPr>
          <w:commentReference w:id="975"/>
        </w:r>
      </w:del>
    </w:p>
    <w:p w14:paraId="558DAFA0" w14:textId="217FB922" w:rsidR="00654A4C" w:rsidDel="00BC4D20" w:rsidRDefault="00EC335F" w:rsidP="006675F1">
      <w:pPr>
        <w:pStyle w:val="Heading4"/>
        <w:spacing w:line="240" w:lineRule="auto"/>
        <w:rPr>
          <w:ins w:id="976" w:author="Author"/>
          <w:del w:id="977" w:author="Author"/>
          <w:szCs w:val="24"/>
          <w:lang w:eastAsia="zh-CN"/>
        </w:rPr>
      </w:pPr>
      <w:del w:id="978" w:author="Author">
        <w:r w:rsidRPr="00F12961" w:rsidDel="00BC4D20">
          <w:rPr>
            <w:szCs w:val="24"/>
            <w:lang w:eastAsia="zh-CN"/>
          </w:rPr>
          <w:delText xml:space="preserve">Task 2: </w:delText>
        </w:r>
        <w:r w:rsidR="00654A4C" w:rsidRPr="00F12961" w:rsidDel="00BC4D20">
          <w:rPr>
            <w:szCs w:val="24"/>
            <w:lang w:eastAsia="zh-CN"/>
          </w:rPr>
          <w:delText>Take a quick tour of the user interface</w:delText>
        </w:r>
      </w:del>
      <w:ins w:id="979" w:author="Author">
        <w:del w:id="980" w:author="Author">
          <w:r w:rsidR="00A55BA7" w:rsidDel="00BC4D20">
            <w:rPr>
              <w:szCs w:val="24"/>
              <w:lang w:eastAsia="zh-CN"/>
            </w:rPr>
            <w:delText xml:space="preserve">Ingest Customer Data from </w:delText>
          </w:r>
          <w:r w:rsidR="00CC7F46" w:rsidDel="00BC4D20">
            <w:rPr>
              <w:szCs w:val="24"/>
              <w:lang w:eastAsia="zh-CN"/>
            </w:rPr>
            <w:delText>Dynamics 365 Customer Engagement</w:delText>
          </w:r>
        </w:del>
      </w:ins>
    </w:p>
    <w:p w14:paraId="089BC523" w14:textId="348E7798" w:rsidR="007E6D6C" w:rsidDel="00BC4D20" w:rsidRDefault="007E6D6C" w:rsidP="006675F1">
      <w:pPr>
        <w:rPr>
          <w:ins w:id="981" w:author="Author"/>
          <w:del w:id="982" w:author="Author"/>
          <w:lang w:eastAsia="zh-CN"/>
        </w:rPr>
      </w:pPr>
      <w:ins w:id="983" w:author="Author">
        <w:del w:id="984" w:author="Author">
          <w:r w:rsidDel="00BC4D20">
            <w:rPr>
              <w:lang w:eastAsia="zh-CN"/>
            </w:rPr>
            <w:delText xml:space="preserve">This exercise is to ingest the Customer Data from your Dynamics 365 Customer Engagement </w:delText>
          </w:r>
        </w:del>
      </w:ins>
    </w:p>
    <w:p w14:paraId="2FFF8F1B" w14:textId="3A95E12B" w:rsidR="00922210" w:rsidRPr="00240C72" w:rsidDel="00BC4D20" w:rsidRDefault="00922210" w:rsidP="006675F1">
      <w:pPr>
        <w:pStyle w:val="ListParagraph"/>
        <w:numPr>
          <w:ilvl w:val="0"/>
          <w:numId w:val="70"/>
        </w:numPr>
        <w:autoSpaceDE w:val="0"/>
        <w:autoSpaceDN w:val="0"/>
        <w:adjustRightInd w:val="0"/>
        <w:spacing w:after="0" w:line="240" w:lineRule="auto"/>
        <w:rPr>
          <w:del w:id="985" w:author="Author"/>
          <w:moveTo w:id="986" w:author="Author"/>
          <w:rFonts w:ascii="CIDFont+F5" w:hAnsi="CIDFont+F5" w:cs="CIDFont+F5"/>
          <w:sz w:val="22"/>
          <w:lang w:val="en-SG"/>
        </w:rPr>
      </w:pPr>
      <w:moveToRangeStart w:id="987" w:author="Author" w:name="move84325341"/>
      <w:moveTo w:id="988" w:author="Author">
        <w:del w:id="989" w:author="Author">
          <w:r w:rsidRPr="00240C72" w:rsidDel="00BC4D20">
            <w:rPr>
              <w:rFonts w:ascii="CIDFont+F1" w:hAnsi="CIDFont+F1" w:cs="CIDFont+F1"/>
              <w:sz w:val="22"/>
              <w:lang w:val="en-SG"/>
            </w:rPr>
            <w:delText>Within Customer Insights</w:delText>
          </w:r>
          <w:r w:rsidDel="00BC4D20">
            <w:rPr>
              <w:rFonts w:ascii="CIDFont+F1" w:hAnsi="CIDFont+F1" w:cs="CIDFont+F1"/>
              <w:sz w:val="22"/>
              <w:lang w:val="en-SG"/>
            </w:rPr>
            <w:delText xml:space="preserve"> and your environment</w:delText>
          </w:r>
          <w:r w:rsidRPr="00240C72" w:rsidDel="00BC4D20">
            <w:rPr>
              <w:rFonts w:ascii="CIDFont+F1" w:hAnsi="CIDFont+F1" w:cs="CIDFont+F1"/>
              <w:sz w:val="22"/>
              <w:lang w:val="en-SG"/>
            </w:rPr>
            <w:delText xml:space="preserve">, expand </w:delText>
          </w:r>
          <w:r w:rsidRPr="00240C72" w:rsidDel="00BC4D20">
            <w:rPr>
              <w:rFonts w:ascii="CIDFont+F5" w:hAnsi="CIDFont+F5" w:cs="CIDFont+F5"/>
              <w:sz w:val="22"/>
              <w:lang w:val="en-SG"/>
            </w:rPr>
            <w:delText xml:space="preserve">‘Data’ </w:delText>
          </w:r>
          <w:r w:rsidRPr="00240C72" w:rsidDel="00BC4D20">
            <w:rPr>
              <w:rFonts w:ascii="CIDFont+F1" w:hAnsi="CIDFont+F1" w:cs="CIDFont+F1"/>
              <w:sz w:val="22"/>
              <w:lang w:val="en-SG"/>
            </w:rPr>
            <w:delText>on the left menu and click ‘</w:delText>
          </w:r>
          <w:r w:rsidRPr="00240C72" w:rsidDel="00BC4D20">
            <w:rPr>
              <w:rFonts w:ascii="CIDFont+F5" w:hAnsi="CIDFont+F5" w:cs="CIDFont+F5"/>
              <w:sz w:val="22"/>
              <w:lang w:val="en-SG"/>
            </w:rPr>
            <w:delText>Data Sources’</w:delText>
          </w:r>
        </w:del>
      </w:moveTo>
    </w:p>
    <w:p w14:paraId="7A21DDAA" w14:textId="22C02F7A" w:rsidR="00922210" w:rsidRPr="00240C72" w:rsidDel="00BC4D20" w:rsidRDefault="00922210" w:rsidP="006675F1">
      <w:pPr>
        <w:pStyle w:val="ListParagraph"/>
        <w:autoSpaceDE w:val="0"/>
        <w:autoSpaceDN w:val="0"/>
        <w:adjustRightInd w:val="0"/>
        <w:spacing w:after="0" w:line="240" w:lineRule="auto"/>
        <w:rPr>
          <w:del w:id="990" w:author="Author"/>
          <w:moveTo w:id="991" w:author="Author"/>
          <w:rFonts w:ascii="CIDFont+F5" w:hAnsi="CIDFont+F5" w:cs="CIDFont+F5"/>
          <w:sz w:val="22"/>
          <w:lang w:val="en-SG"/>
        </w:rPr>
      </w:pPr>
      <w:moveTo w:id="992" w:author="Author">
        <w:del w:id="993" w:author="Author">
          <w:r w:rsidRPr="00240C72" w:rsidDel="00BC4D20">
            <w:rPr>
              <w:rFonts w:ascii="CIDFont+F1" w:hAnsi="CIDFont+F1" w:cs="CIDFont+F1"/>
              <w:sz w:val="22"/>
              <w:lang w:val="en-SG"/>
            </w:rPr>
            <w:delText xml:space="preserve">Click </w:delText>
          </w:r>
        </w:del>
      </w:moveTo>
      <w:ins w:id="994" w:author="Author">
        <w:del w:id="995" w:author="Author">
          <w:r w:rsidR="00F8511B" w:rsidDel="00BC4D20">
            <w:rPr>
              <w:rFonts w:ascii="CIDFont+F1" w:hAnsi="CIDFont+F1" w:cs="CIDFont+F1"/>
              <w:sz w:val="22"/>
              <w:lang w:val="en-SG"/>
            </w:rPr>
            <w:delText xml:space="preserve">+ </w:delText>
          </w:r>
        </w:del>
      </w:ins>
      <w:moveTo w:id="996" w:author="Author">
        <w:del w:id="997" w:author="Author">
          <w:r w:rsidRPr="00240C72" w:rsidDel="00BC4D20">
            <w:rPr>
              <w:rFonts w:ascii="CIDFont+F5" w:hAnsi="CIDFont+F5" w:cs="CIDFont+F5"/>
              <w:sz w:val="22"/>
              <w:lang w:val="en-SG"/>
            </w:rPr>
            <w:delText>Add Data Source</w:delText>
          </w:r>
          <w:r w:rsidRPr="00240C72" w:rsidDel="00BC4D20">
            <w:rPr>
              <w:rFonts w:ascii="CIDFont+F1" w:hAnsi="CIDFont+F1" w:cs="CIDFont+F1"/>
              <w:sz w:val="22"/>
              <w:lang w:val="en-SG"/>
            </w:rPr>
            <w:delText xml:space="preserve">, then </w:delText>
          </w:r>
          <w:r w:rsidRPr="00240C72" w:rsidDel="00BC4D20">
            <w:rPr>
              <w:rFonts w:ascii="CIDFont+F5" w:hAnsi="CIDFont+F5" w:cs="CIDFont+F5"/>
              <w:sz w:val="22"/>
              <w:lang w:val="en-SG"/>
            </w:rPr>
            <w:delText xml:space="preserve">Next </w:delText>
          </w:r>
          <w:r w:rsidRPr="00240C72" w:rsidDel="00BC4D20">
            <w:rPr>
              <w:rFonts w:ascii="CIDFont+F1" w:hAnsi="CIDFont+F1" w:cs="CIDFont+F1"/>
              <w:sz w:val="22"/>
              <w:lang w:val="en-SG"/>
            </w:rPr>
            <w:delText xml:space="preserve">and name the source </w:delText>
          </w:r>
          <w:r w:rsidDel="00BC4D20">
            <w:rPr>
              <w:rFonts w:ascii="CIDFont+F5" w:hAnsi="CIDFont+F5" w:cs="CIDFont+F5"/>
              <w:sz w:val="22"/>
              <w:lang w:val="en-SG"/>
            </w:rPr>
            <w:delText>D365 Contacts</w:delText>
          </w:r>
          <w:r w:rsidRPr="00240C72" w:rsidDel="00BC4D20">
            <w:rPr>
              <w:rFonts w:ascii="CIDFont+F1" w:hAnsi="CIDFont+F1" w:cs="CIDFont+F1"/>
              <w:sz w:val="22"/>
              <w:lang w:val="en-SG"/>
            </w:rPr>
            <w:delText xml:space="preserve">, then click </w:delText>
          </w:r>
          <w:r w:rsidRPr="00240C72" w:rsidDel="00BC4D20">
            <w:rPr>
              <w:rFonts w:ascii="CIDFont+F5" w:hAnsi="CIDFont+F5" w:cs="CIDFont+F5"/>
              <w:sz w:val="22"/>
              <w:lang w:val="en-SG"/>
            </w:rPr>
            <w:delText>Next</w:delText>
          </w:r>
        </w:del>
      </w:moveTo>
    </w:p>
    <w:p w14:paraId="0041C151" w14:textId="4C322F2D" w:rsidR="00922210" w:rsidDel="00BC4D20" w:rsidRDefault="00922210" w:rsidP="006675F1">
      <w:pPr>
        <w:pStyle w:val="ListParagraph"/>
        <w:autoSpaceDE w:val="0"/>
        <w:autoSpaceDN w:val="0"/>
        <w:adjustRightInd w:val="0"/>
        <w:spacing w:after="0" w:line="240" w:lineRule="auto"/>
        <w:rPr>
          <w:ins w:id="998" w:author="Author"/>
          <w:del w:id="999" w:author="Author"/>
          <w:rFonts w:ascii="CIDFont+F5" w:hAnsi="CIDFont+F5" w:cs="CIDFont+F5"/>
          <w:sz w:val="22"/>
          <w:lang w:val="en-SG"/>
        </w:rPr>
      </w:pPr>
      <w:moveTo w:id="1000" w:author="Author">
        <w:del w:id="1001" w:author="Author">
          <w:r w:rsidRPr="00240C72" w:rsidDel="00BC4D20">
            <w:rPr>
              <w:rFonts w:ascii="CIDFont+F5" w:hAnsi="CIDFont+F5" w:cs="CIDFont+F5"/>
              <w:sz w:val="22"/>
              <w:lang w:val="en-SG"/>
            </w:rPr>
            <w:delText>button.</w:delText>
          </w:r>
        </w:del>
      </w:moveTo>
    </w:p>
    <w:p w14:paraId="4CFDAF11" w14:textId="5152E631" w:rsidR="00F8511B" w:rsidDel="00BC4D20" w:rsidRDefault="00F8511B" w:rsidP="006675F1">
      <w:pPr>
        <w:pStyle w:val="ListParagraph"/>
        <w:autoSpaceDE w:val="0"/>
        <w:autoSpaceDN w:val="0"/>
        <w:adjustRightInd w:val="0"/>
        <w:spacing w:after="0" w:line="240" w:lineRule="auto"/>
        <w:rPr>
          <w:ins w:id="1002" w:author="Author"/>
          <w:del w:id="1003" w:author="Author"/>
          <w:rFonts w:ascii="CIDFont+F5" w:hAnsi="CIDFont+F5" w:cs="CIDFont+F5"/>
          <w:sz w:val="22"/>
          <w:lang w:val="en-SG"/>
        </w:rPr>
      </w:pPr>
      <w:ins w:id="1004" w:author="Author">
        <w:del w:id="1005" w:author="Author">
          <w:r w:rsidDel="00BC4D20">
            <w:rPr>
              <w:noProof/>
            </w:rPr>
            <w:drawing>
              <wp:inline distT="0" distB="0" distL="0" distR="0" wp14:anchorId="07C8ECB1" wp14:editId="06C51799">
                <wp:extent cx="5166360" cy="3048152"/>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3"/>
                        <a:stretch>
                          <a:fillRect/>
                        </a:stretch>
                      </pic:blipFill>
                      <pic:spPr>
                        <a:xfrm>
                          <a:off x="0" y="0"/>
                          <a:ext cx="5172223" cy="3051611"/>
                        </a:xfrm>
                        <a:prstGeom prst="rect">
                          <a:avLst/>
                        </a:prstGeom>
                      </pic:spPr>
                    </pic:pic>
                  </a:graphicData>
                </a:graphic>
              </wp:inline>
            </w:drawing>
          </w:r>
          <w:r w:rsidR="009E0CF3" w:rsidRPr="009E0CF3" w:rsidDel="00BC4D20">
            <w:rPr>
              <w:noProof/>
            </w:rPr>
            <w:delText xml:space="preserve"> </w:delText>
          </w:r>
          <w:r w:rsidR="009E0CF3" w:rsidDel="00BC4D20">
            <w:rPr>
              <w:noProof/>
            </w:rPr>
            <w:drawing>
              <wp:inline distT="0" distB="0" distL="0" distR="0" wp14:anchorId="312AE47A" wp14:editId="213D0EB0">
                <wp:extent cx="5682713" cy="335280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4"/>
                        <a:stretch>
                          <a:fillRect/>
                        </a:stretch>
                      </pic:blipFill>
                      <pic:spPr>
                        <a:xfrm>
                          <a:off x="0" y="0"/>
                          <a:ext cx="5697055" cy="3361262"/>
                        </a:xfrm>
                        <a:prstGeom prst="rect">
                          <a:avLst/>
                        </a:prstGeom>
                      </pic:spPr>
                    </pic:pic>
                  </a:graphicData>
                </a:graphic>
              </wp:inline>
            </w:drawing>
          </w:r>
        </w:del>
      </w:ins>
    </w:p>
    <w:p w14:paraId="4D6E89C9" w14:textId="7455C6D4" w:rsidR="00F8511B" w:rsidDel="00BC4D20" w:rsidRDefault="00F8511B" w:rsidP="006675F1">
      <w:pPr>
        <w:pStyle w:val="ListParagraph"/>
        <w:autoSpaceDE w:val="0"/>
        <w:autoSpaceDN w:val="0"/>
        <w:adjustRightInd w:val="0"/>
        <w:spacing w:after="0" w:line="240" w:lineRule="auto"/>
        <w:rPr>
          <w:ins w:id="1006" w:author="Author"/>
          <w:del w:id="1007" w:author="Author"/>
          <w:rFonts w:ascii="CIDFont+F5" w:hAnsi="CIDFont+F5" w:cs="CIDFont+F5"/>
          <w:sz w:val="22"/>
          <w:lang w:val="en-SG"/>
        </w:rPr>
      </w:pPr>
    </w:p>
    <w:p w14:paraId="21860B38" w14:textId="7A61ED02" w:rsidR="00F8511B" w:rsidDel="00BC4D20" w:rsidRDefault="00F8511B" w:rsidP="006675F1">
      <w:pPr>
        <w:pStyle w:val="ListParagraph"/>
        <w:numPr>
          <w:ilvl w:val="0"/>
          <w:numId w:val="70"/>
        </w:numPr>
        <w:autoSpaceDE w:val="0"/>
        <w:autoSpaceDN w:val="0"/>
        <w:adjustRightInd w:val="0"/>
        <w:spacing w:after="0" w:line="240" w:lineRule="auto"/>
        <w:rPr>
          <w:del w:id="1008" w:author="Author"/>
          <w:lang w:eastAsia="zh-CN"/>
        </w:rPr>
      </w:pPr>
      <w:ins w:id="1009" w:author="Author">
        <w:del w:id="1010" w:author="Author">
          <w:r w:rsidDel="00BC4D20">
            <w:rPr>
              <w:lang w:eastAsia="zh-CN"/>
            </w:rPr>
            <w:delText>Then Next and name the source D365 Contacts, then click Next</w:delText>
          </w:r>
          <w:r w:rsidR="00491851" w:rsidDel="00BC4D20">
            <w:rPr>
              <w:lang w:eastAsia="zh-CN"/>
            </w:rPr>
            <w:delText>. To import D365 Data, you can choose</w:delText>
          </w:r>
        </w:del>
      </w:ins>
    </w:p>
    <w:p w14:paraId="46A7A729" w14:textId="1BE48756" w:rsidR="00491851" w:rsidDel="00BC4D20" w:rsidRDefault="00904233" w:rsidP="006675F1">
      <w:pPr>
        <w:pStyle w:val="ListParagraph"/>
        <w:numPr>
          <w:ilvl w:val="0"/>
          <w:numId w:val="70"/>
        </w:numPr>
        <w:autoSpaceDE w:val="0"/>
        <w:autoSpaceDN w:val="0"/>
        <w:adjustRightInd w:val="0"/>
        <w:spacing w:after="0" w:line="240" w:lineRule="auto"/>
        <w:rPr>
          <w:ins w:id="1011" w:author="Author"/>
          <w:del w:id="1012" w:author="Author"/>
          <w:lang w:eastAsia="zh-CN"/>
        </w:rPr>
      </w:pPr>
      <w:ins w:id="1013" w:author="Author">
        <w:del w:id="1014" w:author="Author">
          <w:r w:rsidDel="00BC4D20">
            <w:rPr>
              <w:lang w:eastAsia="zh-CN"/>
            </w:rPr>
            <w:delText>please choose Connect to Microsoft Dataverse managed lake</w:delText>
          </w:r>
        </w:del>
      </w:ins>
    </w:p>
    <w:p w14:paraId="2BB32391" w14:textId="29289CB3" w:rsidR="00FA0ACD" w:rsidDel="00BC4D20" w:rsidRDefault="00FA0ACD" w:rsidP="006675F1">
      <w:pPr>
        <w:pStyle w:val="ListParagraph"/>
        <w:autoSpaceDE w:val="0"/>
        <w:autoSpaceDN w:val="0"/>
        <w:adjustRightInd w:val="0"/>
        <w:spacing w:after="0" w:line="240" w:lineRule="auto"/>
        <w:rPr>
          <w:ins w:id="1015" w:author="Author"/>
          <w:del w:id="1016" w:author="Author"/>
          <w:lang w:eastAsia="zh-CN"/>
        </w:rPr>
      </w:pPr>
    </w:p>
    <w:p w14:paraId="31C3CAB5" w14:textId="2A790032" w:rsidR="00F8511B" w:rsidDel="00BC4D20" w:rsidRDefault="00904233" w:rsidP="006675F1">
      <w:pPr>
        <w:pStyle w:val="ListParagraph"/>
        <w:autoSpaceDE w:val="0"/>
        <w:autoSpaceDN w:val="0"/>
        <w:adjustRightInd w:val="0"/>
        <w:spacing w:after="0" w:line="240" w:lineRule="auto"/>
        <w:rPr>
          <w:del w:id="1017" w:author="Author"/>
          <w:lang w:eastAsia="zh-CN"/>
        </w:rPr>
      </w:pPr>
      <w:ins w:id="1018" w:author="Author">
        <w:del w:id="1019" w:author="Author">
          <w:r w:rsidDel="00BC4D20">
            <w:rPr>
              <w:noProof/>
            </w:rPr>
            <w:drawing>
              <wp:inline distT="0" distB="0" distL="0" distR="0" wp14:anchorId="683CCFE9" wp14:editId="25180A80">
                <wp:extent cx="5387340" cy="4124582"/>
                <wp:effectExtent l="0" t="0" r="3810" b="952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35"/>
                        <a:stretch>
                          <a:fillRect/>
                        </a:stretch>
                      </pic:blipFill>
                      <pic:spPr>
                        <a:xfrm>
                          <a:off x="0" y="0"/>
                          <a:ext cx="5393270" cy="4129122"/>
                        </a:xfrm>
                        <a:prstGeom prst="rect">
                          <a:avLst/>
                        </a:prstGeom>
                      </pic:spPr>
                    </pic:pic>
                  </a:graphicData>
                </a:graphic>
              </wp:inline>
            </w:drawing>
          </w:r>
          <w:r w:rsidR="00491851" w:rsidDel="00BC4D20">
            <w:rPr>
              <w:noProof/>
            </w:rPr>
            <w:drawing>
              <wp:inline distT="0" distB="0" distL="0" distR="0" wp14:anchorId="735A4045" wp14:editId="6794E680">
                <wp:extent cx="6469941" cy="4953429"/>
                <wp:effectExtent l="0" t="0" r="762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36"/>
                        <a:stretch>
                          <a:fillRect/>
                        </a:stretch>
                      </pic:blipFill>
                      <pic:spPr>
                        <a:xfrm>
                          <a:off x="0" y="0"/>
                          <a:ext cx="6469941" cy="4953429"/>
                        </a:xfrm>
                        <a:prstGeom prst="rect">
                          <a:avLst/>
                        </a:prstGeom>
                      </pic:spPr>
                    </pic:pic>
                  </a:graphicData>
                </a:graphic>
              </wp:inline>
            </w:drawing>
          </w:r>
          <w:r w:rsidR="00F8511B" w:rsidDel="00BC4D20">
            <w:rPr>
              <w:lang w:eastAsia="zh-CN"/>
            </w:rPr>
            <w:delText>button.</w:delText>
          </w:r>
        </w:del>
      </w:ins>
    </w:p>
    <w:p w14:paraId="6DD64BEA" w14:textId="7F09499D" w:rsidR="00B532B9" w:rsidDel="00BC4D20" w:rsidRDefault="00B532B9" w:rsidP="006675F1">
      <w:pPr>
        <w:pStyle w:val="ListParagraph"/>
        <w:autoSpaceDE w:val="0"/>
        <w:autoSpaceDN w:val="0"/>
        <w:adjustRightInd w:val="0"/>
        <w:spacing w:after="0" w:line="240" w:lineRule="auto"/>
        <w:rPr>
          <w:ins w:id="1020" w:author="Author"/>
          <w:del w:id="1021" w:author="Author"/>
          <w:lang w:eastAsia="zh-CN"/>
        </w:rPr>
      </w:pPr>
    </w:p>
    <w:p w14:paraId="4EC0FB60" w14:textId="4A00D535" w:rsidR="00B532B9" w:rsidRPr="00FA0ACD" w:rsidDel="00BC4D20" w:rsidRDefault="00B532B9" w:rsidP="006675F1">
      <w:pPr>
        <w:pStyle w:val="ListParagraph"/>
        <w:numPr>
          <w:ilvl w:val="0"/>
          <w:numId w:val="70"/>
        </w:numPr>
        <w:autoSpaceDE w:val="0"/>
        <w:autoSpaceDN w:val="0"/>
        <w:adjustRightInd w:val="0"/>
        <w:spacing w:after="0" w:line="240" w:lineRule="auto"/>
        <w:rPr>
          <w:ins w:id="1022" w:author="Author"/>
          <w:del w:id="1023" w:author="Author"/>
          <w:rFonts w:ascii="CIDFont+F5" w:hAnsi="CIDFont+F5" w:cs="CIDFont+F5"/>
          <w:sz w:val="22"/>
          <w:lang w:val="en-SG"/>
          <w:rPrChange w:id="1024" w:author="Author">
            <w:rPr>
              <w:ins w:id="1025" w:author="Author"/>
              <w:del w:id="1026" w:author="Author"/>
              <w:lang w:eastAsia="zh-CN"/>
            </w:rPr>
          </w:rPrChange>
        </w:rPr>
      </w:pPr>
      <w:ins w:id="1027" w:author="Author">
        <w:del w:id="1028" w:author="Author">
          <w:r w:rsidDel="00BC4D20">
            <w:rPr>
              <w:lang w:eastAsia="zh-CN"/>
            </w:rPr>
            <w:delText>Enter the D365 URL</w:delText>
          </w:r>
          <w:r w:rsidR="00FA0ACD" w:rsidDel="00BC4D20">
            <w:rPr>
              <w:lang w:eastAsia="zh-CN"/>
            </w:rPr>
            <w:delText xml:space="preserve"> you want to connect to and then Sign in</w:delText>
          </w:r>
          <w:r w:rsidR="00007189" w:rsidDel="00BC4D20">
            <w:rPr>
              <w:lang w:eastAsia="zh-CN"/>
            </w:rPr>
            <w:delText>, which will prompt you sign in window, you need to enter your credential to sign in.</w:delText>
          </w:r>
          <w:r w:rsidR="00A7745D" w:rsidDel="00BC4D20">
            <w:rPr>
              <w:lang w:eastAsia="zh-CN"/>
            </w:rPr>
            <w:delText xml:space="preserve"> Click next after signed in.</w:delText>
          </w:r>
          <w:r w:rsidDel="00BC4D20">
            <w:rPr>
              <w:lang w:eastAsia="zh-CN"/>
            </w:rPr>
            <w:delText xml:space="preserve"> that you have previously</w:delText>
          </w:r>
        </w:del>
      </w:ins>
    </w:p>
    <w:p w14:paraId="0C92CB84" w14:textId="2A43CAEB" w:rsidR="00FA0ACD" w:rsidDel="00BC4D20" w:rsidRDefault="00FA0ACD" w:rsidP="006675F1">
      <w:pPr>
        <w:pStyle w:val="ListParagraph"/>
        <w:autoSpaceDE w:val="0"/>
        <w:autoSpaceDN w:val="0"/>
        <w:adjustRightInd w:val="0"/>
        <w:spacing w:after="0" w:line="240" w:lineRule="auto"/>
        <w:rPr>
          <w:ins w:id="1029" w:author="Author"/>
          <w:del w:id="1030" w:author="Author"/>
          <w:rFonts w:ascii="CIDFont+F5" w:hAnsi="CIDFont+F5" w:cs="CIDFont+F5"/>
          <w:sz w:val="22"/>
          <w:lang w:val="en-SG"/>
        </w:rPr>
      </w:pPr>
      <w:ins w:id="1031" w:author="Author">
        <w:del w:id="1032" w:author="Author">
          <w:r w:rsidDel="00BC4D20">
            <w:rPr>
              <w:noProof/>
            </w:rPr>
            <w:drawing>
              <wp:inline distT="0" distB="0" distL="0" distR="0" wp14:anchorId="6760AF58" wp14:editId="4F6AF2D8">
                <wp:extent cx="5280660" cy="1798053"/>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7"/>
                        <a:stretch>
                          <a:fillRect/>
                        </a:stretch>
                      </pic:blipFill>
                      <pic:spPr>
                        <a:xfrm>
                          <a:off x="0" y="0"/>
                          <a:ext cx="5282420" cy="1798652"/>
                        </a:xfrm>
                        <a:prstGeom prst="rect">
                          <a:avLst/>
                        </a:prstGeom>
                      </pic:spPr>
                    </pic:pic>
                  </a:graphicData>
                </a:graphic>
              </wp:inline>
            </w:drawing>
          </w:r>
        </w:del>
      </w:ins>
    </w:p>
    <w:p w14:paraId="616EFDCB" w14:textId="0DF9E0FA" w:rsidR="00DA1937" w:rsidDel="00BC4D20" w:rsidRDefault="00DA1937" w:rsidP="006675F1">
      <w:pPr>
        <w:pStyle w:val="ListParagraph"/>
        <w:autoSpaceDE w:val="0"/>
        <w:autoSpaceDN w:val="0"/>
        <w:adjustRightInd w:val="0"/>
        <w:spacing w:after="0" w:line="240" w:lineRule="auto"/>
        <w:rPr>
          <w:ins w:id="1033" w:author="Author"/>
          <w:del w:id="1034" w:author="Author"/>
          <w:rFonts w:ascii="CIDFont+F5" w:hAnsi="CIDFont+F5" w:cs="CIDFont+F5"/>
          <w:sz w:val="22"/>
          <w:lang w:val="en-SG"/>
        </w:rPr>
      </w:pPr>
      <w:ins w:id="1035" w:author="Author">
        <w:del w:id="1036" w:author="Author">
          <w:r w:rsidDel="00BC4D20">
            <w:rPr>
              <w:noProof/>
            </w:rPr>
            <w:drawing>
              <wp:inline distT="0" distB="0" distL="0" distR="0" wp14:anchorId="1784F957" wp14:editId="44844697">
                <wp:extent cx="6057900" cy="2062701"/>
                <wp:effectExtent l="0" t="0" r="0" b="0"/>
                <wp:docPr id="11" name="Picture 1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ord&#10;&#10;Description automatically generated"/>
                        <pic:cNvPicPr/>
                      </pic:nvPicPr>
                      <pic:blipFill>
                        <a:blip r:embed="rId38"/>
                        <a:stretch>
                          <a:fillRect/>
                        </a:stretch>
                      </pic:blipFill>
                      <pic:spPr>
                        <a:xfrm>
                          <a:off x="0" y="0"/>
                          <a:ext cx="6063222" cy="2064513"/>
                        </a:xfrm>
                        <a:prstGeom prst="rect">
                          <a:avLst/>
                        </a:prstGeom>
                      </pic:spPr>
                    </pic:pic>
                  </a:graphicData>
                </a:graphic>
              </wp:inline>
            </w:drawing>
          </w:r>
        </w:del>
      </w:ins>
    </w:p>
    <w:p w14:paraId="6EB760FA" w14:textId="46388460" w:rsidR="00CE0FE1" w:rsidDel="00BC4D20" w:rsidRDefault="00CE0FE1" w:rsidP="006675F1">
      <w:pPr>
        <w:pStyle w:val="ListParagraph"/>
        <w:autoSpaceDE w:val="0"/>
        <w:autoSpaceDN w:val="0"/>
        <w:adjustRightInd w:val="0"/>
        <w:spacing w:after="0" w:line="240" w:lineRule="auto"/>
        <w:rPr>
          <w:ins w:id="1037" w:author="Author"/>
          <w:del w:id="1038" w:author="Author"/>
          <w:rFonts w:ascii="CIDFont+F5" w:hAnsi="CIDFont+F5" w:cs="CIDFont+F5"/>
          <w:sz w:val="22"/>
          <w:lang w:val="en-SG"/>
        </w:rPr>
      </w:pPr>
    </w:p>
    <w:p w14:paraId="3E7B097F" w14:textId="696A8F11" w:rsidR="00CE0FE1" w:rsidDel="00BC4D20" w:rsidRDefault="00CE0FE1" w:rsidP="006675F1">
      <w:pPr>
        <w:pStyle w:val="ListParagraph"/>
        <w:numPr>
          <w:ilvl w:val="0"/>
          <w:numId w:val="70"/>
        </w:numPr>
        <w:autoSpaceDE w:val="0"/>
        <w:autoSpaceDN w:val="0"/>
        <w:adjustRightInd w:val="0"/>
        <w:spacing w:after="0" w:line="240" w:lineRule="auto"/>
        <w:rPr>
          <w:ins w:id="1039" w:author="Author"/>
          <w:del w:id="1040" w:author="Author"/>
          <w:rFonts w:ascii="CIDFont+F5" w:hAnsi="CIDFont+F5" w:cs="CIDFont+F5"/>
          <w:sz w:val="22"/>
          <w:lang w:val="en-SG"/>
        </w:rPr>
      </w:pPr>
      <w:ins w:id="1041" w:author="Author">
        <w:del w:id="1042" w:author="Author">
          <w:r w:rsidDel="00BC4D20">
            <w:rPr>
              <w:rFonts w:ascii="CIDFont+F5" w:hAnsi="CIDFont+F5" w:cs="CIDFont+F5"/>
              <w:sz w:val="22"/>
              <w:lang w:val="en-SG"/>
            </w:rPr>
            <w:delText>In the Entity section, please tick also Account, Contact, and Product</w:delText>
          </w:r>
        </w:del>
      </w:ins>
    </w:p>
    <w:p w14:paraId="76980017" w14:textId="5B14F3F8" w:rsidR="00CE0FE1" w:rsidRPr="00491851" w:rsidDel="00BC4D20" w:rsidRDefault="00CE0FE1" w:rsidP="006675F1">
      <w:pPr>
        <w:pStyle w:val="ListParagraph"/>
        <w:autoSpaceDE w:val="0"/>
        <w:autoSpaceDN w:val="0"/>
        <w:adjustRightInd w:val="0"/>
        <w:spacing w:after="0" w:line="240" w:lineRule="auto"/>
        <w:rPr>
          <w:ins w:id="1043" w:author="Author"/>
          <w:del w:id="1044" w:author="Author"/>
          <w:rFonts w:ascii="CIDFont+F5" w:hAnsi="CIDFont+F5" w:cs="CIDFont+F5"/>
          <w:sz w:val="22"/>
          <w:lang w:val="en-SG"/>
        </w:rPr>
      </w:pPr>
      <w:ins w:id="1045" w:author="Author">
        <w:del w:id="1046" w:author="Author">
          <w:r w:rsidDel="00BC4D20">
            <w:rPr>
              <w:noProof/>
            </w:rPr>
            <w:drawing>
              <wp:inline distT="0" distB="0" distL="0" distR="0" wp14:anchorId="774DC158" wp14:editId="2C21E15E">
                <wp:extent cx="6858000" cy="3561715"/>
                <wp:effectExtent l="0" t="0" r="0" b="63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stretch>
                          <a:fillRect/>
                        </a:stretch>
                      </pic:blipFill>
                      <pic:spPr>
                        <a:xfrm>
                          <a:off x="0" y="0"/>
                          <a:ext cx="6858000" cy="3561715"/>
                        </a:xfrm>
                        <a:prstGeom prst="rect">
                          <a:avLst/>
                        </a:prstGeom>
                      </pic:spPr>
                    </pic:pic>
                  </a:graphicData>
                </a:graphic>
              </wp:inline>
            </w:drawing>
          </w:r>
        </w:del>
      </w:ins>
    </w:p>
    <w:p w14:paraId="720F1FDC" w14:textId="4DE046BC" w:rsidR="004D582D" w:rsidDel="00BC4D20" w:rsidRDefault="004D582D" w:rsidP="006675F1">
      <w:pPr>
        <w:pStyle w:val="ListParagraph"/>
        <w:autoSpaceDE w:val="0"/>
        <w:autoSpaceDN w:val="0"/>
        <w:adjustRightInd w:val="0"/>
        <w:spacing w:after="0" w:line="240" w:lineRule="auto"/>
        <w:rPr>
          <w:ins w:id="1047" w:author="Author"/>
          <w:del w:id="1048" w:author="Author"/>
          <w:rFonts w:ascii="CIDFont+F5" w:hAnsi="CIDFont+F5" w:cs="CIDFont+F5"/>
          <w:sz w:val="22"/>
          <w:lang w:val="en-SG"/>
        </w:rPr>
        <w:pPrChange w:id="1049" w:author="Author">
          <w:pPr>
            <w:autoSpaceDE w:val="0"/>
            <w:autoSpaceDN w:val="0"/>
            <w:adjustRightInd w:val="0"/>
            <w:spacing w:after="0" w:line="240" w:lineRule="auto"/>
          </w:pPr>
        </w:pPrChange>
      </w:pPr>
    </w:p>
    <w:p w14:paraId="7273EEAB" w14:textId="5464DEEA" w:rsidR="004D582D" w:rsidDel="00BC4D20" w:rsidRDefault="002153AE" w:rsidP="006675F1">
      <w:pPr>
        <w:autoSpaceDE w:val="0"/>
        <w:autoSpaceDN w:val="0"/>
        <w:adjustRightInd w:val="0"/>
        <w:spacing w:after="0" w:line="240" w:lineRule="auto"/>
        <w:rPr>
          <w:ins w:id="1050" w:author="Author"/>
          <w:del w:id="1051" w:author="Author"/>
          <w:rFonts w:ascii="CIDFont+F5" w:hAnsi="CIDFont+F5" w:cs="CIDFont+F5"/>
          <w:sz w:val="22"/>
          <w:lang w:val="en-SG"/>
        </w:rPr>
      </w:pPr>
      <w:ins w:id="1052" w:author="Author">
        <w:del w:id="1053" w:author="Author">
          <w:r w:rsidDel="00BC4D20">
            <w:rPr>
              <w:rFonts w:ascii="CIDFont+F5" w:hAnsi="CIDFont+F5" w:cs="CIDFont+F5"/>
              <w:sz w:val="22"/>
              <w:lang w:val="en-SG"/>
            </w:rPr>
            <w:delText>Next task is to connect Customer Insight with other data sources, Customer Insight supports multiple data sources, but in this class that is focusing on the functionality and features, let’s just use CSV files. You will connect to data sources to ingest the data and insert it into our Customer Insight</w:delText>
          </w:r>
        </w:del>
      </w:ins>
    </w:p>
    <w:p w14:paraId="7AA0E99E" w14:textId="3CC88828" w:rsidR="002153AE" w:rsidDel="00BC4D20" w:rsidRDefault="002153AE" w:rsidP="006675F1">
      <w:pPr>
        <w:autoSpaceDE w:val="0"/>
        <w:autoSpaceDN w:val="0"/>
        <w:adjustRightInd w:val="0"/>
        <w:spacing w:after="0" w:line="240" w:lineRule="auto"/>
        <w:rPr>
          <w:ins w:id="1054" w:author="Author"/>
          <w:del w:id="1055" w:author="Author"/>
          <w:rFonts w:ascii="CIDFont+F5" w:hAnsi="CIDFont+F5" w:cs="CIDFont+F5"/>
          <w:sz w:val="22"/>
          <w:lang w:val="en-SG"/>
        </w:rPr>
      </w:pPr>
    </w:p>
    <w:tbl>
      <w:tblPr>
        <w:tblStyle w:val="TableGrid"/>
        <w:tblW w:w="10885" w:type="dxa"/>
        <w:tblInd w:w="5" w:type="dxa"/>
        <w:tblLayout w:type="fixed"/>
        <w:tblLook w:val="04A0" w:firstRow="1" w:lastRow="0" w:firstColumn="1" w:lastColumn="0" w:noHBand="0" w:noVBand="1"/>
        <w:tblPrChange w:id="1056" w:author="Author">
          <w:tblPr>
            <w:tblStyle w:val="TableGrid"/>
            <w:tblW w:w="0" w:type="auto"/>
            <w:tblInd w:w="5" w:type="dxa"/>
            <w:tblLook w:val="04A0" w:firstRow="1" w:lastRow="0" w:firstColumn="1" w:lastColumn="0" w:noHBand="0" w:noVBand="1"/>
          </w:tblPr>
        </w:tblPrChange>
      </w:tblPr>
      <w:tblGrid>
        <w:gridCol w:w="1975"/>
        <w:gridCol w:w="8910"/>
        <w:tblGridChange w:id="1057">
          <w:tblGrid>
            <w:gridCol w:w="1145"/>
            <w:gridCol w:w="830"/>
            <w:gridCol w:w="8810"/>
            <w:gridCol w:w="100"/>
          </w:tblGrid>
        </w:tblGridChange>
      </w:tblGrid>
      <w:tr w:rsidR="007D4592" w:rsidDel="00BC4D20" w14:paraId="785AFAF1" w14:textId="557E53BF" w:rsidTr="00C61756">
        <w:trPr>
          <w:ins w:id="1058" w:author="Author"/>
          <w:del w:id="1059" w:author="Author"/>
          <w:trPrChange w:id="1060" w:author="Author">
            <w:trPr>
              <w:gridAfter w:val="0"/>
            </w:trPr>
          </w:trPrChange>
        </w:trPr>
        <w:tc>
          <w:tcPr>
            <w:tcW w:w="1975" w:type="dxa"/>
            <w:tcPrChange w:id="1061" w:author="Author">
              <w:tcPr>
                <w:tcW w:w="4810" w:type="dxa"/>
              </w:tcPr>
            </w:tcPrChange>
          </w:tcPr>
          <w:p w14:paraId="15E4B224" w14:textId="19DA6284" w:rsidR="007D4592" w:rsidDel="00BC4D20" w:rsidRDefault="007D4592" w:rsidP="006675F1">
            <w:pPr>
              <w:autoSpaceDE w:val="0"/>
              <w:autoSpaceDN w:val="0"/>
              <w:adjustRightInd w:val="0"/>
              <w:rPr>
                <w:ins w:id="1062" w:author="Author"/>
                <w:del w:id="1063" w:author="Author"/>
                <w:rFonts w:ascii="CIDFont+F5" w:hAnsi="CIDFont+F5" w:cs="CIDFont+F5"/>
                <w:sz w:val="22"/>
                <w:lang w:val="en-SG"/>
              </w:rPr>
            </w:pPr>
            <w:ins w:id="1064" w:author="Author">
              <w:del w:id="1065" w:author="Author">
                <w:r w:rsidDel="00BC4D20">
                  <w:rPr>
                    <w:rFonts w:ascii="CIDFont+F5" w:hAnsi="CIDFont+F5" w:cs="CIDFont+F5"/>
                    <w:sz w:val="22"/>
                    <w:lang w:val="en-SG"/>
                  </w:rPr>
                  <w:delText>Membership System</w:delText>
                </w:r>
                <w:r w:rsidR="00997016" w:rsidDel="00BC4D20">
                  <w:rPr>
                    <w:rFonts w:ascii="CIDFont+F5" w:hAnsi="CIDFont+F5" w:cs="CIDFont+F5"/>
                    <w:sz w:val="22"/>
                    <w:lang w:val="en-SG"/>
                  </w:rPr>
                  <w:delText>Contact with Transaction</w:delText>
                </w:r>
                <w:r w:rsidR="00C61756" w:rsidDel="00BC4D20">
                  <w:rPr>
                    <w:rFonts w:ascii="CIDFont+F5" w:hAnsi="CIDFont+F5" w:cs="CIDFont+F5"/>
                    <w:sz w:val="22"/>
                    <w:lang w:val="en-SG"/>
                  </w:rPr>
                  <w:delText>s</w:delText>
                </w:r>
              </w:del>
            </w:ins>
          </w:p>
        </w:tc>
        <w:tc>
          <w:tcPr>
            <w:tcW w:w="8910" w:type="dxa"/>
            <w:tcPrChange w:id="1066" w:author="Author">
              <w:tcPr>
                <w:tcW w:w="5970" w:type="dxa"/>
                <w:gridSpan w:val="2"/>
              </w:tcPr>
            </w:tcPrChange>
          </w:tcPr>
          <w:p w14:paraId="5C74021D" w14:textId="230342A0" w:rsidR="00997016" w:rsidDel="00BC4D20" w:rsidRDefault="00997016" w:rsidP="006675F1">
            <w:pPr>
              <w:autoSpaceDE w:val="0"/>
              <w:autoSpaceDN w:val="0"/>
              <w:adjustRightInd w:val="0"/>
              <w:rPr>
                <w:ins w:id="1067" w:author="Author"/>
                <w:del w:id="1068" w:author="Author"/>
                <w:rFonts w:cs="Segoe UI"/>
                <w:color w:val="000000"/>
                <w:shd w:val="clear" w:color="auto" w:fill="FFFFFF"/>
              </w:rPr>
            </w:pPr>
            <w:ins w:id="1069" w:author="Author">
              <w:del w:id="1070" w:author="Author">
                <w:r w:rsidDel="00BC4D20">
                  <w:rPr>
                    <w:rFonts w:cs="Segoe UI"/>
                    <w:color w:val="000000"/>
                    <w:shd w:val="clear" w:color="auto" w:fill="FFFFFF"/>
                  </w:rPr>
                  <w:delText>Contacts</w:delText>
                </w:r>
                <w:r w:rsidR="0045775B" w:rsidDel="00BC4D20">
                  <w:rPr>
                    <w:rFonts w:cs="Segoe UI"/>
                    <w:color w:val="000000"/>
                    <w:shd w:val="clear" w:color="auto" w:fill="FFFFFF"/>
                  </w:rPr>
                  <w:delText>Extract of contacts</w:delText>
                </w:r>
                <w:r w:rsidDel="00BC4D20">
                  <w:rPr>
                    <w:rFonts w:cs="Segoe UI"/>
                    <w:color w:val="000000"/>
                    <w:shd w:val="clear" w:color="auto" w:fill="FFFFFF"/>
                  </w:rPr>
                  <w:delText xml:space="preserve"> who made purchases hence became customers, either from Online or In-Store Purchases</w:delText>
                </w:r>
              </w:del>
            </w:ins>
          </w:p>
          <w:p w14:paraId="5E772750" w14:textId="05D69874" w:rsidR="00997016" w:rsidDel="00BC4D20" w:rsidRDefault="00997016" w:rsidP="006675F1">
            <w:pPr>
              <w:autoSpaceDE w:val="0"/>
              <w:autoSpaceDN w:val="0"/>
              <w:adjustRightInd w:val="0"/>
              <w:rPr>
                <w:ins w:id="1071" w:author="Author"/>
                <w:del w:id="1072" w:author="Author"/>
                <w:rFonts w:cs="Segoe UI"/>
                <w:color w:val="000000"/>
                <w:shd w:val="clear" w:color="auto" w:fill="FFFFFF"/>
              </w:rPr>
            </w:pPr>
            <w:ins w:id="1073" w:author="Author">
              <w:del w:id="1074" w:author="Author">
                <w:r w:rsidDel="00BC4D20">
                  <w:rPr>
                    <w:rFonts w:cs="Segoe UI"/>
                    <w:color w:val="000000"/>
                    <w:shd w:val="clear" w:color="auto" w:fill="FFFFFF"/>
                  </w:rPr>
                  <w:fldChar w:fldCharType="begin"/>
                </w:r>
                <w:r w:rsidDel="00BC4D20">
                  <w:rPr>
                    <w:rFonts w:cs="Segoe UI"/>
                    <w:color w:val="000000"/>
                    <w:shd w:val="clear" w:color="auto" w:fill="FFFFFF"/>
                  </w:rPr>
                  <w:delInstrText xml:space="preserve"> HYPERLINK "https://aileenblob.blob.core.windows.net/ciretaildata/ContactswithTransactions.csv" </w:delInstrText>
                </w:r>
                <w:r w:rsidDel="00BC4D20">
                  <w:rPr>
                    <w:rFonts w:cs="Segoe UI"/>
                    <w:color w:val="000000"/>
                    <w:shd w:val="clear" w:color="auto" w:fill="FFFFFF"/>
                  </w:rPr>
                  <w:fldChar w:fldCharType="separate"/>
                </w:r>
                <w:r w:rsidRPr="00EC013C" w:rsidDel="00BC4D20">
                  <w:rPr>
                    <w:rStyle w:val="Hyperlink"/>
                    <w:rFonts w:cs="Segoe UI"/>
                    <w:shd w:val="clear" w:color="auto" w:fill="FFFFFF"/>
                  </w:rPr>
                  <w:delText>https://aileenblob.blob.core.windows.net/ciretaildata/ContactswithTransactions.csv</w:delText>
                </w:r>
                <w:r w:rsidDel="00BC4D20">
                  <w:rPr>
                    <w:rFonts w:cs="Segoe UI"/>
                    <w:color w:val="000000"/>
                    <w:shd w:val="clear" w:color="auto" w:fill="FFFFFF"/>
                  </w:rPr>
                  <w:fldChar w:fldCharType="end"/>
                </w:r>
                <w:r w:rsidR="007D4592" w:rsidDel="00BC4D20">
                  <w:rPr>
                    <w:rFonts w:cs="Segoe UI"/>
                    <w:color w:val="000000"/>
                    <w:shd w:val="clear" w:color="auto" w:fill="FFFFFF"/>
                  </w:rPr>
                  <w:delText>https://aileenblob.blob.core.windows.net/ciretaildata/ContactsCRM1.csv</w:delText>
                </w:r>
              </w:del>
            </w:ins>
          </w:p>
          <w:p w14:paraId="0192D0A5" w14:textId="14A33D96" w:rsidR="00997016" w:rsidRPr="007D4592" w:rsidDel="00BC4D20" w:rsidRDefault="00997016" w:rsidP="006675F1">
            <w:pPr>
              <w:autoSpaceDE w:val="0"/>
              <w:autoSpaceDN w:val="0"/>
              <w:adjustRightInd w:val="0"/>
              <w:rPr>
                <w:ins w:id="1075" w:author="Author"/>
                <w:del w:id="1076" w:author="Author"/>
                <w:rFonts w:cs="Segoe UI"/>
                <w:color w:val="000000"/>
                <w:shd w:val="clear" w:color="auto" w:fill="FFFFFF"/>
                <w:rPrChange w:id="1077" w:author="Author">
                  <w:rPr>
                    <w:ins w:id="1078" w:author="Author"/>
                    <w:del w:id="1079" w:author="Author"/>
                    <w:rFonts w:ascii="CIDFont+F5" w:hAnsi="CIDFont+F5" w:cs="CIDFont+F5"/>
                    <w:sz w:val="22"/>
                    <w:lang w:val="en-SG"/>
                  </w:rPr>
                </w:rPrChange>
              </w:rPr>
            </w:pPr>
          </w:p>
        </w:tc>
      </w:tr>
      <w:tr w:rsidR="007D4592" w:rsidDel="00BC4D20" w14:paraId="3E07FBF4" w14:textId="76810552" w:rsidTr="00C61756">
        <w:trPr>
          <w:ins w:id="1080" w:author="Author"/>
          <w:del w:id="1081" w:author="Author"/>
          <w:trPrChange w:id="1082" w:author="Author">
            <w:trPr>
              <w:gridAfter w:val="0"/>
            </w:trPr>
          </w:trPrChange>
        </w:trPr>
        <w:tc>
          <w:tcPr>
            <w:tcW w:w="1975" w:type="dxa"/>
            <w:tcPrChange w:id="1083" w:author="Author">
              <w:tcPr>
                <w:tcW w:w="4810" w:type="dxa"/>
              </w:tcPr>
            </w:tcPrChange>
          </w:tcPr>
          <w:p w14:paraId="5559E7D0" w14:textId="7170244B" w:rsidR="007D4592" w:rsidDel="00BC4D20" w:rsidRDefault="00837970" w:rsidP="006675F1">
            <w:pPr>
              <w:autoSpaceDE w:val="0"/>
              <w:autoSpaceDN w:val="0"/>
              <w:adjustRightInd w:val="0"/>
              <w:rPr>
                <w:ins w:id="1084" w:author="Author"/>
                <w:del w:id="1085" w:author="Author"/>
                <w:rFonts w:ascii="CIDFont+F5" w:hAnsi="CIDFont+F5" w:cs="CIDFont+F5"/>
                <w:sz w:val="22"/>
                <w:lang w:val="en-SG"/>
              </w:rPr>
            </w:pPr>
            <w:ins w:id="1086" w:author="Author">
              <w:del w:id="1087" w:author="Author">
                <w:r w:rsidDel="00BC4D20">
                  <w:rPr>
                    <w:rFonts w:ascii="CIDFont+F5" w:hAnsi="CIDFont+F5" w:cs="CIDFont+F5"/>
                    <w:sz w:val="22"/>
                    <w:lang w:val="en-SG"/>
                  </w:rPr>
                  <w:delText>Loyalty Systems</w:delText>
                </w:r>
              </w:del>
            </w:ins>
          </w:p>
        </w:tc>
        <w:tc>
          <w:tcPr>
            <w:tcW w:w="8910" w:type="dxa"/>
            <w:tcPrChange w:id="1088" w:author="Author">
              <w:tcPr>
                <w:tcW w:w="5970" w:type="dxa"/>
                <w:gridSpan w:val="2"/>
              </w:tcPr>
            </w:tcPrChange>
          </w:tcPr>
          <w:p w14:paraId="42B74B1A" w14:textId="64148626" w:rsidR="007D4592" w:rsidDel="00BC4D20" w:rsidRDefault="00837970" w:rsidP="006675F1">
            <w:pPr>
              <w:autoSpaceDE w:val="0"/>
              <w:autoSpaceDN w:val="0"/>
              <w:adjustRightInd w:val="0"/>
              <w:rPr>
                <w:ins w:id="1089" w:author="Author"/>
                <w:del w:id="1090" w:author="Author"/>
                <w:rFonts w:ascii="CIDFont+F5" w:hAnsi="CIDFont+F5" w:cs="CIDFont+F5"/>
                <w:sz w:val="22"/>
                <w:lang w:val="en-SG"/>
              </w:rPr>
            </w:pPr>
            <w:ins w:id="1091" w:author="Author">
              <w:del w:id="1092" w:author="Author">
                <w:r w:rsidDel="00BC4D20">
                  <w:rPr>
                    <w:rFonts w:ascii="CIDFont+F5" w:hAnsi="CIDFont+F5" w:cs="CIDFont+F5"/>
                    <w:sz w:val="22"/>
                    <w:lang w:val="en-SG"/>
                  </w:rPr>
                  <w:delText>Contact</w:delText>
                </w:r>
                <w:r w:rsidR="0045775B" w:rsidDel="00BC4D20">
                  <w:rPr>
                    <w:rFonts w:ascii="CIDFont+F5" w:hAnsi="CIDFont+F5" w:cs="CIDFont+F5"/>
                    <w:sz w:val="22"/>
                    <w:lang w:val="en-SG"/>
                  </w:rPr>
                  <w:delText>Extract of customers who have signed up Contotech Membership</w:delText>
                </w:r>
                <w:r w:rsidR="0007002D" w:rsidDel="00BC4D20">
                  <w:rPr>
                    <w:rFonts w:ascii="CIDFont+F5" w:hAnsi="CIDFont+F5" w:cs="CIDFont+F5"/>
                    <w:sz w:val="22"/>
                    <w:lang w:val="en-SG"/>
                  </w:rPr>
                  <w:delText xml:space="preserve"> Scheme</w:delText>
                </w:r>
                <w:r w:rsidDel="00BC4D20">
                  <w:rPr>
                    <w:rFonts w:ascii="CIDFont+F5" w:hAnsi="CIDFont+F5" w:cs="CIDFont+F5"/>
                    <w:sz w:val="22"/>
                    <w:lang w:val="en-SG"/>
                  </w:rPr>
                  <w:delText xml:space="preserve"> </w:delText>
                </w:r>
              </w:del>
            </w:ins>
          </w:p>
          <w:p w14:paraId="2A78E17F" w14:textId="3D4AA62E" w:rsidR="0007002D" w:rsidDel="00BC4D20" w:rsidRDefault="0007002D" w:rsidP="006675F1">
            <w:pPr>
              <w:autoSpaceDE w:val="0"/>
              <w:autoSpaceDN w:val="0"/>
              <w:adjustRightInd w:val="0"/>
              <w:rPr>
                <w:ins w:id="1093" w:author="Author"/>
                <w:del w:id="1094" w:author="Author"/>
                <w:rFonts w:cs="Segoe UI"/>
                <w:color w:val="000000"/>
                <w:shd w:val="clear" w:color="auto" w:fill="FFFFFF"/>
              </w:rPr>
            </w:pPr>
            <w:ins w:id="1095" w:author="Author">
              <w:del w:id="1096" w:author="Author">
                <w:r w:rsidDel="00BC4D20">
                  <w:rPr>
                    <w:rFonts w:cs="Segoe UI"/>
                    <w:color w:val="000000"/>
                    <w:shd w:val="clear" w:color="auto" w:fill="FFFFFF"/>
                  </w:rPr>
                  <w:fldChar w:fldCharType="begin"/>
                </w:r>
                <w:r w:rsidDel="00BC4D20">
                  <w:rPr>
                    <w:rFonts w:cs="Segoe UI"/>
                    <w:color w:val="000000"/>
                    <w:shd w:val="clear" w:color="auto" w:fill="FFFFFF"/>
                  </w:rPr>
                  <w:delInstrText xml:space="preserve"> HYPERLINK "https://aileenblob.blob.core.windows.net/ciretaildata/CustomerLoyalty.csv" </w:delInstrText>
                </w:r>
                <w:r w:rsidDel="00BC4D20">
                  <w:rPr>
                    <w:rFonts w:cs="Segoe UI"/>
                    <w:color w:val="000000"/>
                    <w:shd w:val="clear" w:color="auto" w:fill="FFFFFF"/>
                  </w:rPr>
                  <w:fldChar w:fldCharType="separate"/>
                </w:r>
                <w:r w:rsidRPr="00EC013C" w:rsidDel="00BC4D20">
                  <w:rPr>
                    <w:rStyle w:val="Hyperlink"/>
                    <w:rFonts w:cs="Segoe UI"/>
                    <w:shd w:val="clear" w:color="auto" w:fill="FFFFFF"/>
                  </w:rPr>
                  <w:delText>https://aileenblob.blob.core.windows.net/ciretaildata/CustomerLoyalty.csv</w:delText>
                </w:r>
                <w:r w:rsidDel="00BC4D20">
                  <w:rPr>
                    <w:rFonts w:cs="Segoe UI"/>
                    <w:color w:val="000000"/>
                    <w:shd w:val="clear" w:color="auto" w:fill="FFFFFF"/>
                  </w:rPr>
                  <w:fldChar w:fldCharType="end"/>
                </w:r>
              </w:del>
            </w:ins>
          </w:p>
          <w:p w14:paraId="751EEA1B" w14:textId="73D61218" w:rsidR="0007002D" w:rsidDel="00BC4D20" w:rsidRDefault="0007002D" w:rsidP="006675F1">
            <w:pPr>
              <w:autoSpaceDE w:val="0"/>
              <w:autoSpaceDN w:val="0"/>
              <w:adjustRightInd w:val="0"/>
              <w:rPr>
                <w:ins w:id="1097" w:author="Author"/>
                <w:del w:id="1098" w:author="Author"/>
                <w:rFonts w:ascii="CIDFont+F5" w:hAnsi="CIDFont+F5" w:cs="CIDFont+F5"/>
                <w:sz w:val="22"/>
                <w:lang w:val="en-SG"/>
              </w:rPr>
            </w:pPr>
          </w:p>
        </w:tc>
      </w:tr>
      <w:tr w:rsidR="0007002D" w:rsidDel="00BC4D20" w14:paraId="5F7F938A" w14:textId="7080F618" w:rsidTr="00C61756">
        <w:trPr>
          <w:ins w:id="1099" w:author="Author"/>
          <w:del w:id="1100" w:author="Author"/>
        </w:trPr>
        <w:tc>
          <w:tcPr>
            <w:tcW w:w="1975" w:type="dxa"/>
          </w:tcPr>
          <w:p w14:paraId="6C3E47CC" w14:textId="3B6FD16F" w:rsidR="0007002D" w:rsidDel="00BC4D20" w:rsidRDefault="0007002D" w:rsidP="006675F1">
            <w:pPr>
              <w:autoSpaceDE w:val="0"/>
              <w:autoSpaceDN w:val="0"/>
              <w:adjustRightInd w:val="0"/>
              <w:rPr>
                <w:ins w:id="1101" w:author="Author"/>
                <w:del w:id="1102" w:author="Author"/>
                <w:rFonts w:ascii="CIDFont+F5" w:hAnsi="CIDFont+F5" w:cs="CIDFont+F5"/>
                <w:sz w:val="22"/>
                <w:lang w:val="en-SG"/>
              </w:rPr>
            </w:pPr>
            <w:ins w:id="1103" w:author="Author">
              <w:del w:id="1104" w:author="Author">
                <w:r w:rsidDel="00BC4D20">
                  <w:rPr>
                    <w:rFonts w:ascii="CIDFont+F5" w:hAnsi="CIDFont+F5" w:cs="CIDFont+F5"/>
                    <w:sz w:val="22"/>
                    <w:lang w:val="en-SG"/>
                  </w:rPr>
                  <w:delText>Online Purchases</w:delText>
                </w:r>
              </w:del>
            </w:ins>
          </w:p>
        </w:tc>
        <w:tc>
          <w:tcPr>
            <w:tcW w:w="8910" w:type="dxa"/>
          </w:tcPr>
          <w:p w14:paraId="5DB19ACC" w14:textId="7C68E081" w:rsidR="0007002D" w:rsidDel="00BC4D20" w:rsidRDefault="0007002D" w:rsidP="006675F1">
            <w:pPr>
              <w:autoSpaceDE w:val="0"/>
              <w:autoSpaceDN w:val="0"/>
              <w:adjustRightInd w:val="0"/>
              <w:rPr>
                <w:ins w:id="1105" w:author="Author"/>
                <w:del w:id="1106" w:author="Author"/>
                <w:rFonts w:ascii="CIDFont+F5" w:hAnsi="CIDFont+F5" w:cs="CIDFont+F5"/>
                <w:sz w:val="22"/>
                <w:lang w:val="en-SG"/>
              </w:rPr>
            </w:pPr>
            <w:ins w:id="1107" w:author="Author">
              <w:del w:id="1108" w:author="Author">
                <w:r w:rsidDel="00BC4D20">
                  <w:rPr>
                    <w:rFonts w:ascii="CIDFont+F5" w:hAnsi="CIDFont+F5" w:cs="CIDFont+F5"/>
                    <w:sz w:val="22"/>
                    <w:lang w:val="en-SG"/>
                  </w:rPr>
                  <w:delText>Extract of purchases made via Contotech Website</w:delText>
                </w:r>
              </w:del>
            </w:ins>
          </w:p>
          <w:p w14:paraId="6235A15F" w14:textId="749005C9" w:rsidR="0028629C" w:rsidDel="00BC4D20" w:rsidRDefault="0028629C" w:rsidP="006675F1">
            <w:pPr>
              <w:autoSpaceDE w:val="0"/>
              <w:autoSpaceDN w:val="0"/>
              <w:adjustRightInd w:val="0"/>
              <w:rPr>
                <w:ins w:id="1109" w:author="Author"/>
                <w:del w:id="1110" w:author="Author"/>
                <w:rFonts w:cs="Segoe UI"/>
                <w:color w:val="000000"/>
                <w:shd w:val="clear" w:color="auto" w:fill="FFFFFF"/>
              </w:rPr>
            </w:pPr>
            <w:ins w:id="1111" w:author="Author">
              <w:del w:id="1112" w:author="Author">
                <w:r w:rsidDel="00BC4D20">
                  <w:rPr>
                    <w:rFonts w:cs="Segoe UI"/>
                    <w:color w:val="000000"/>
                    <w:shd w:val="clear" w:color="auto" w:fill="FFFFFF"/>
                  </w:rPr>
                  <w:fldChar w:fldCharType="begin"/>
                </w:r>
                <w:r w:rsidDel="00BC4D20">
                  <w:rPr>
                    <w:rFonts w:cs="Segoe UI"/>
                    <w:color w:val="000000"/>
                    <w:shd w:val="clear" w:color="auto" w:fill="FFFFFF"/>
                  </w:rPr>
                  <w:delInstrText xml:space="preserve"> HYPERLINK "https://aileenblob.blob.core.windows.net/ciretaildata/OnlinePurchases.csv" </w:delInstrText>
                </w:r>
                <w:r w:rsidDel="00BC4D20">
                  <w:rPr>
                    <w:rFonts w:cs="Segoe UI"/>
                    <w:color w:val="000000"/>
                    <w:shd w:val="clear" w:color="auto" w:fill="FFFFFF"/>
                  </w:rPr>
                  <w:fldChar w:fldCharType="separate"/>
                </w:r>
                <w:r w:rsidRPr="00EC013C" w:rsidDel="00BC4D20">
                  <w:rPr>
                    <w:rStyle w:val="Hyperlink"/>
                    <w:rFonts w:cs="Segoe UI"/>
                    <w:shd w:val="clear" w:color="auto" w:fill="FFFFFF"/>
                  </w:rPr>
                  <w:delText>https://aileenblob.blob.core.windows.net/ciretaildata/OnlinePurchases.csv</w:delText>
                </w:r>
                <w:r w:rsidDel="00BC4D20">
                  <w:rPr>
                    <w:rFonts w:cs="Segoe UI"/>
                    <w:color w:val="000000"/>
                    <w:shd w:val="clear" w:color="auto" w:fill="FFFFFF"/>
                  </w:rPr>
                  <w:fldChar w:fldCharType="end"/>
                </w:r>
              </w:del>
            </w:ins>
          </w:p>
          <w:p w14:paraId="2C554D34" w14:textId="543AD818" w:rsidR="0028629C" w:rsidDel="00BC4D20" w:rsidRDefault="0028629C" w:rsidP="006675F1">
            <w:pPr>
              <w:autoSpaceDE w:val="0"/>
              <w:autoSpaceDN w:val="0"/>
              <w:adjustRightInd w:val="0"/>
              <w:rPr>
                <w:ins w:id="1113" w:author="Author"/>
                <w:del w:id="1114" w:author="Author"/>
                <w:rFonts w:ascii="CIDFont+F5" w:hAnsi="CIDFont+F5" w:cs="CIDFont+F5"/>
                <w:sz w:val="22"/>
                <w:lang w:val="en-SG"/>
              </w:rPr>
            </w:pPr>
          </w:p>
        </w:tc>
      </w:tr>
      <w:tr w:rsidR="0028629C" w:rsidDel="00BC4D20" w14:paraId="49F87693" w14:textId="35604E31" w:rsidTr="00C61756">
        <w:trPr>
          <w:ins w:id="1115" w:author="Author"/>
          <w:del w:id="1116" w:author="Author"/>
        </w:trPr>
        <w:tc>
          <w:tcPr>
            <w:tcW w:w="1975" w:type="dxa"/>
          </w:tcPr>
          <w:p w14:paraId="6B27E79C" w14:textId="7A44FD4F" w:rsidR="0028629C" w:rsidDel="00BC4D20" w:rsidRDefault="00FC4E4B" w:rsidP="006675F1">
            <w:pPr>
              <w:autoSpaceDE w:val="0"/>
              <w:autoSpaceDN w:val="0"/>
              <w:adjustRightInd w:val="0"/>
              <w:rPr>
                <w:ins w:id="1117" w:author="Author"/>
                <w:del w:id="1118" w:author="Author"/>
                <w:rFonts w:ascii="CIDFont+F5" w:hAnsi="CIDFont+F5" w:cs="CIDFont+F5"/>
                <w:sz w:val="22"/>
                <w:lang w:val="en-SG"/>
              </w:rPr>
            </w:pPr>
            <w:ins w:id="1119" w:author="Author">
              <w:del w:id="1120" w:author="Author">
                <w:r w:rsidDel="00BC4D20">
                  <w:rPr>
                    <w:rFonts w:ascii="CIDFont+F5" w:hAnsi="CIDFont+F5" w:cs="CIDFont+F5"/>
                    <w:sz w:val="22"/>
                    <w:lang w:val="en-SG"/>
                  </w:rPr>
                  <w:delText>POS Purchases</w:delText>
                </w:r>
              </w:del>
            </w:ins>
          </w:p>
        </w:tc>
        <w:tc>
          <w:tcPr>
            <w:tcW w:w="8910" w:type="dxa"/>
          </w:tcPr>
          <w:p w14:paraId="7CAFF889" w14:textId="5614E56B" w:rsidR="00FC4E4B" w:rsidDel="00BC4D20" w:rsidRDefault="00FC4E4B" w:rsidP="006675F1">
            <w:pPr>
              <w:autoSpaceDE w:val="0"/>
              <w:autoSpaceDN w:val="0"/>
              <w:adjustRightInd w:val="0"/>
              <w:rPr>
                <w:ins w:id="1121" w:author="Author"/>
                <w:del w:id="1122" w:author="Author"/>
                <w:rFonts w:ascii="CIDFont+F5" w:hAnsi="CIDFont+F5" w:cs="CIDFont+F5"/>
                <w:sz w:val="22"/>
                <w:lang w:val="en-SG"/>
              </w:rPr>
            </w:pPr>
            <w:ins w:id="1123" w:author="Author">
              <w:del w:id="1124" w:author="Author">
                <w:r w:rsidDel="00BC4D20">
                  <w:rPr>
                    <w:rFonts w:ascii="CIDFont+F5" w:hAnsi="CIDFont+F5" w:cs="CIDFont+F5"/>
                    <w:sz w:val="22"/>
                    <w:lang w:val="en-SG"/>
                  </w:rPr>
                  <w:delText>Extract of in-store purchases</w:delText>
                </w:r>
              </w:del>
            </w:ins>
          </w:p>
          <w:p w14:paraId="50EC25FF" w14:textId="6C6A97F2" w:rsidR="00FC4E4B" w:rsidDel="00BC4D20" w:rsidRDefault="00FC4E4B" w:rsidP="006675F1">
            <w:pPr>
              <w:autoSpaceDE w:val="0"/>
              <w:autoSpaceDN w:val="0"/>
              <w:adjustRightInd w:val="0"/>
              <w:rPr>
                <w:ins w:id="1125" w:author="Author"/>
                <w:del w:id="1126" w:author="Author"/>
                <w:rFonts w:cs="Segoe UI"/>
                <w:color w:val="000000"/>
                <w:shd w:val="clear" w:color="auto" w:fill="FFFFFF"/>
              </w:rPr>
            </w:pPr>
            <w:ins w:id="1127" w:author="Author">
              <w:del w:id="1128" w:author="Author">
                <w:r w:rsidDel="00BC4D20">
                  <w:rPr>
                    <w:rFonts w:cs="Segoe UI"/>
                    <w:color w:val="000000"/>
                    <w:shd w:val="clear" w:color="auto" w:fill="FFFFFF"/>
                  </w:rPr>
                  <w:fldChar w:fldCharType="begin"/>
                </w:r>
                <w:r w:rsidDel="00BC4D20">
                  <w:rPr>
                    <w:rFonts w:cs="Segoe UI"/>
                    <w:color w:val="000000"/>
                    <w:shd w:val="clear" w:color="auto" w:fill="FFFFFF"/>
                  </w:rPr>
                  <w:delInstrText xml:space="preserve"> HYPERLINK "https://aileenblob.blob.core.windows.net/ciretaildata/POSPurchases.csv" </w:delInstrText>
                </w:r>
                <w:r w:rsidDel="00BC4D20">
                  <w:rPr>
                    <w:rFonts w:cs="Segoe UI"/>
                    <w:color w:val="000000"/>
                    <w:shd w:val="clear" w:color="auto" w:fill="FFFFFF"/>
                  </w:rPr>
                  <w:fldChar w:fldCharType="separate"/>
                </w:r>
                <w:r w:rsidRPr="00EC013C" w:rsidDel="00BC4D20">
                  <w:rPr>
                    <w:rStyle w:val="Hyperlink"/>
                    <w:rFonts w:cs="Segoe UI"/>
                    <w:shd w:val="clear" w:color="auto" w:fill="FFFFFF"/>
                  </w:rPr>
                  <w:delText>https://aileenblob.blob.core.windows.net/ciretaildata/POSPurchases.csv</w:delText>
                </w:r>
                <w:r w:rsidDel="00BC4D20">
                  <w:rPr>
                    <w:rFonts w:cs="Segoe UI"/>
                    <w:color w:val="000000"/>
                    <w:shd w:val="clear" w:color="auto" w:fill="FFFFFF"/>
                  </w:rPr>
                  <w:fldChar w:fldCharType="end"/>
                </w:r>
              </w:del>
            </w:ins>
          </w:p>
          <w:p w14:paraId="74ED2D86" w14:textId="42078403" w:rsidR="0028629C" w:rsidDel="00BC4D20" w:rsidRDefault="00FC4E4B" w:rsidP="006675F1">
            <w:pPr>
              <w:autoSpaceDE w:val="0"/>
              <w:autoSpaceDN w:val="0"/>
              <w:adjustRightInd w:val="0"/>
              <w:rPr>
                <w:ins w:id="1129" w:author="Author"/>
                <w:del w:id="1130" w:author="Author"/>
                <w:rFonts w:ascii="CIDFont+F5" w:hAnsi="CIDFont+F5" w:cs="CIDFont+F5"/>
                <w:sz w:val="22"/>
                <w:lang w:val="en-SG"/>
              </w:rPr>
            </w:pPr>
            <w:ins w:id="1131" w:author="Author">
              <w:del w:id="1132" w:author="Author">
                <w:r w:rsidDel="00BC4D20">
                  <w:rPr>
                    <w:rFonts w:ascii="CIDFont+F5" w:hAnsi="CIDFont+F5" w:cs="CIDFont+F5"/>
                    <w:sz w:val="22"/>
                    <w:lang w:val="en-SG"/>
                  </w:rPr>
                  <w:delText xml:space="preserve"> </w:delText>
                </w:r>
              </w:del>
            </w:ins>
          </w:p>
        </w:tc>
      </w:tr>
      <w:tr w:rsidR="0007194E" w:rsidDel="00BC4D20" w14:paraId="25654051" w14:textId="317599CB" w:rsidTr="00C61756">
        <w:trPr>
          <w:ins w:id="1133" w:author="Author"/>
          <w:del w:id="1134" w:author="Author"/>
        </w:trPr>
        <w:tc>
          <w:tcPr>
            <w:tcW w:w="1975" w:type="dxa"/>
          </w:tcPr>
          <w:p w14:paraId="4E03F604" w14:textId="24987464" w:rsidR="0007194E" w:rsidDel="00BC4D20" w:rsidRDefault="0007194E" w:rsidP="006675F1">
            <w:pPr>
              <w:autoSpaceDE w:val="0"/>
              <w:autoSpaceDN w:val="0"/>
              <w:adjustRightInd w:val="0"/>
              <w:rPr>
                <w:ins w:id="1135" w:author="Author"/>
                <w:del w:id="1136" w:author="Author"/>
                <w:rFonts w:ascii="CIDFont+F5" w:hAnsi="CIDFont+F5" w:cs="CIDFont+F5"/>
                <w:sz w:val="22"/>
                <w:lang w:val="en-SG"/>
              </w:rPr>
            </w:pPr>
            <w:ins w:id="1137" w:author="Author">
              <w:del w:id="1138" w:author="Author">
                <w:r w:rsidDel="00BC4D20">
                  <w:rPr>
                    <w:rFonts w:ascii="CIDFont+F5" w:hAnsi="CIDFont+F5" w:cs="CIDFont+F5"/>
                    <w:sz w:val="22"/>
                    <w:lang w:val="en-SG"/>
                  </w:rPr>
                  <w:delText>Website Reviews</w:delText>
                </w:r>
              </w:del>
            </w:ins>
          </w:p>
        </w:tc>
        <w:tc>
          <w:tcPr>
            <w:tcW w:w="8910" w:type="dxa"/>
          </w:tcPr>
          <w:p w14:paraId="3AEFEA74" w14:textId="67FDFB50" w:rsidR="0007194E" w:rsidDel="00BC4D20" w:rsidRDefault="0007194E" w:rsidP="006675F1">
            <w:pPr>
              <w:autoSpaceDE w:val="0"/>
              <w:autoSpaceDN w:val="0"/>
              <w:adjustRightInd w:val="0"/>
              <w:rPr>
                <w:ins w:id="1139" w:author="Author"/>
                <w:del w:id="1140" w:author="Author"/>
                <w:rFonts w:ascii="CIDFont+F5" w:hAnsi="CIDFont+F5" w:cs="CIDFont+F5"/>
                <w:sz w:val="22"/>
                <w:lang w:val="en-SG"/>
              </w:rPr>
            </w:pPr>
            <w:ins w:id="1141" w:author="Author">
              <w:del w:id="1142" w:author="Author">
                <w:r w:rsidDel="00BC4D20">
                  <w:rPr>
                    <w:rFonts w:ascii="CIDFont+F5" w:hAnsi="CIDFont+F5" w:cs="CIDFont+F5"/>
                    <w:sz w:val="22"/>
                    <w:lang w:val="en-SG"/>
                  </w:rPr>
                  <w:delText>Extract of reviews from online/websites</w:delText>
                </w:r>
              </w:del>
            </w:ins>
          </w:p>
          <w:p w14:paraId="2A61F83A" w14:textId="6890609D" w:rsidR="0007194E" w:rsidDel="00BC4D20" w:rsidRDefault="0007194E" w:rsidP="006675F1">
            <w:pPr>
              <w:autoSpaceDE w:val="0"/>
              <w:autoSpaceDN w:val="0"/>
              <w:adjustRightInd w:val="0"/>
              <w:rPr>
                <w:ins w:id="1143" w:author="Author"/>
                <w:del w:id="1144" w:author="Author"/>
                <w:rFonts w:cs="Segoe UI"/>
                <w:color w:val="000000"/>
                <w:shd w:val="clear" w:color="auto" w:fill="FFFFFF"/>
              </w:rPr>
            </w:pPr>
            <w:ins w:id="1145" w:author="Author">
              <w:del w:id="1146" w:author="Author">
                <w:r w:rsidDel="00BC4D20">
                  <w:rPr>
                    <w:rFonts w:cs="Segoe UI"/>
                    <w:color w:val="000000"/>
                    <w:shd w:val="clear" w:color="auto" w:fill="FFFFFF"/>
                  </w:rPr>
                  <w:fldChar w:fldCharType="begin"/>
                </w:r>
                <w:r w:rsidDel="00BC4D20">
                  <w:rPr>
                    <w:rFonts w:cs="Segoe UI"/>
                    <w:color w:val="000000"/>
                    <w:shd w:val="clear" w:color="auto" w:fill="FFFFFF"/>
                  </w:rPr>
                  <w:delInstrText xml:space="preserve"> HYPERLINK "https://aileenblob.blob.core.windows.net/ciretaildata/WebsiteReviews.csv" </w:delInstrText>
                </w:r>
                <w:r w:rsidDel="00BC4D20">
                  <w:rPr>
                    <w:rFonts w:cs="Segoe UI"/>
                    <w:color w:val="000000"/>
                    <w:shd w:val="clear" w:color="auto" w:fill="FFFFFF"/>
                  </w:rPr>
                  <w:fldChar w:fldCharType="separate"/>
                </w:r>
                <w:r w:rsidRPr="00EC013C" w:rsidDel="00BC4D20">
                  <w:rPr>
                    <w:rStyle w:val="Hyperlink"/>
                    <w:rFonts w:cs="Segoe UI"/>
                    <w:shd w:val="clear" w:color="auto" w:fill="FFFFFF"/>
                  </w:rPr>
                  <w:delText>https://aileenblob.blob.core.windows.net/ciretaildata/WebsiteReviews.csv</w:delText>
                </w:r>
                <w:r w:rsidDel="00BC4D20">
                  <w:rPr>
                    <w:rFonts w:cs="Segoe UI"/>
                    <w:color w:val="000000"/>
                    <w:shd w:val="clear" w:color="auto" w:fill="FFFFFF"/>
                  </w:rPr>
                  <w:fldChar w:fldCharType="end"/>
                </w:r>
              </w:del>
            </w:ins>
          </w:p>
          <w:p w14:paraId="0901CEC0" w14:textId="05D758C8" w:rsidR="0007194E" w:rsidDel="00BC4D20" w:rsidRDefault="0007194E" w:rsidP="006675F1">
            <w:pPr>
              <w:autoSpaceDE w:val="0"/>
              <w:autoSpaceDN w:val="0"/>
              <w:adjustRightInd w:val="0"/>
              <w:rPr>
                <w:ins w:id="1147" w:author="Author"/>
                <w:del w:id="1148" w:author="Author"/>
                <w:rFonts w:ascii="CIDFont+F5" w:hAnsi="CIDFont+F5" w:cs="CIDFont+F5"/>
                <w:sz w:val="22"/>
                <w:lang w:val="en-SG"/>
              </w:rPr>
            </w:pPr>
          </w:p>
        </w:tc>
      </w:tr>
    </w:tbl>
    <w:p w14:paraId="5792D4A4" w14:textId="0799CFE0" w:rsidR="002153AE" w:rsidRPr="004D582D" w:rsidDel="00BC4D20" w:rsidRDefault="002153AE" w:rsidP="006675F1">
      <w:pPr>
        <w:autoSpaceDE w:val="0"/>
        <w:autoSpaceDN w:val="0"/>
        <w:adjustRightInd w:val="0"/>
        <w:spacing w:after="0" w:line="240" w:lineRule="auto"/>
        <w:rPr>
          <w:del w:id="1149" w:author="Author"/>
          <w:moveTo w:id="1150" w:author="Author"/>
          <w:rFonts w:ascii="CIDFont+F5" w:hAnsi="CIDFont+F5" w:cs="CIDFont+F5"/>
          <w:sz w:val="22"/>
          <w:lang w:val="en-SG"/>
          <w:rPrChange w:id="1151" w:author="Author">
            <w:rPr>
              <w:del w:id="1152" w:author="Author"/>
              <w:moveTo w:id="1153" w:author="Author"/>
              <w:lang w:val="en-SG"/>
            </w:rPr>
          </w:rPrChange>
        </w:rPr>
        <w:pPrChange w:id="1154" w:author="Author">
          <w:pPr>
            <w:pStyle w:val="ListParagraph"/>
            <w:autoSpaceDE w:val="0"/>
            <w:autoSpaceDN w:val="0"/>
            <w:adjustRightInd w:val="0"/>
            <w:spacing w:after="0" w:line="240" w:lineRule="auto"/>
          </w:pPr>
        </w:pPrChange>
      </w:pPr>
    </w:p>
    <w:moveToRangeEnd w:id="987"/>
    <w:p w14:paraId="1FBFB5F4" w14:textId="1A261A41" w:rsidR="00922210" w:rsidRPr="007E6D6C" w:rsidDel="00BC4D20" w:rsidRDefault="00922210" w:rsidP="006675F1">
      <w:pPr>
        <w:rPr>
          <w:ins w:id="1155" w:author="Author"/>
          <w:del w:id="1156" w:author="Author"/>
          <w:lang w:eastAsia="zh-CN"/>
        </w:rPr>
        <w:pPrChange w:id="1157" w:author="Author">
          <w:pPr>
            <w:pStyle w:val="Heading4"/>
            <w:spacing w:line="240" w:lineRule="auto"/>
          </w:pPr>
        </w:pPrChange>
      </w:pPr>
    </w:p>
    <w:p w14:paraId="79CAD88F" w14:textId="011D99B8" w:rsidR="00CC7F46" w:rsidDel="00BC4D20" w:rsidRDefault="00CC7F46" w:rsidP="006675F1">
      <w:pPr>
        <w:pStyle w:val="Heading4"/>
        <w:spacing w:line="240" w:lineRule="auto"/>
        <w:rPr>
          <w:ins w:id="1158" w:author="Author"/>
          <w:del w:id="1159" w:author="Author"/>
          <w:szCs w:val="24"/>
          <w:lang w:eastAsia="zh-CN"/>
        </w:rPr>
      </w:pPr>
      <w:ins w:id="1160" w:author="Author">
        <w:del w:id="1161" w:author="Author">
          <w:r w:rsidRPr="00F12961" w:rsidDel="00BC4D20">
            <w:rPr>
              <w:szCs w:val="24"/>
              <w:lang w:eastAsia="zh-CN"/>
            </w:rPr>
            <w:delText xml:space="preserve">Task </w:delText>
          </w:r>
          <w:r w:rsidDel="00BC4D20">
            <w:rPr>
              <w:szCs w:val="24"/>
              <w:lang w:eastAsia="zh-CN"/>
            </w:rPr>
            <w:delText>3</w:delText>
          </w:r>
          <w:r w:rsidRPr="00F12961" w:rsidDel="00BC4D20">
            <w:rPr>
              <w:szCs w:val="24"/>
              <w:lang w:eastAsia="zh-CN"/>
            </w:rPr>
            <w:delText xml:space="preserve">: </w:delText>
          </w:r>
          <w:r w:rsidDel="00BC4D20">
            <w:rPr>
              <w:szCs w:val="24"/>
              <w:lang w:eastAsia="zh-CN"/>
            </w:rPr>
            <w:delText>Ingest Customer Data from Social Media</w:delText>
          </w:r>
          <w:r w:rsidR="00F02328" w:rsidDel="00BC4D20">
            <w:rPr>
              <w:szCs w:val="24"/>
              <w:lang w:eastAsia="zh-CN"/>
            </w:rPr>
            <w:delText>External Membership System</w:delText>
          </w:r>
        </w:del>
      </w:ins>
    </w:p>
    <w:p w14:paraId="1BD559AA" w14:textId="679EE2A9" w:rsidR="00F02328" w:rsidDel="00BC4D20" w:rsidRDefault="00F02328" w:rsidP="006675F1">
      <w:pPr>
        <w:pStyle w:val="ListParagraph"/>
        <w:numPr>
          <w:ilvl w:val="0"/>
          <w:numId w:val="70"/>
        </w:numPr>
        <w:rPr>
          <w:del w:id="1162" w:author="Author"/>
          <w:lang w:eastAsia="zh-CN"/>
        </w:rPr>
        <w:pPrChange w:id="1163" w:author="Author">
          <w:pPr/>
        </w:pPrChange>
      </w:pPr>
    </w:p>
    <w:p w14:paraId="1645AE34" w14:textId="59241449" w:rsidR="00D13554" w:rsidDel="00BC4D20" w:rsidRDefault="00D13554" w:rsidP="006675F1">
      <w:pPr>
        <w:pStyle w:val="ListParagraph"/>
        <w:numPr>
          <w:ilvl w:val="0"/>
          <w:numId w:val="70"/>
        </w:numPr>
        <w:rPr>
          <w:ins w:id="1164" w:author="Author"/>
          <w:del w:id="1165" w:author="Author"/>
          <w:lang w:eastAsia="zh-CN"/>
        </w:rPr>
        <w:pPrChange w:id="1166" w:author="Author">
          <w:pPr>
            <w:pStyle w:val="ListParagraph"/>
            <w:numPr>
              <w:numId w:val="71"/>
            </w:numPr>
            <w:ind w:hanging="360"/>
          </w:pPr>
        </w:pPrChange>
      </w:pPr>
      <w:ins w:id="1167" w:author="Author">
        <w:del w:id="1168" w:author="Author">
          <w:r w:rsidDel="00BC4D20">
            <w:rPr>
              <w:lang w:eastAsia="zh-CN"/>
            </w:rPr>
            <w:delText>Go to Data Source</w:delText>
          </w:r>
        </w:del>
      </w:ins>
    </w:p>
    <w:p w14:paraId="3D57A1EC" w14:textId="09EC3F4C" w:rsidR="00D13554" w:rsidDel="00BC4D20" w:rsidRDefault="00D13554" w:rsidP="006675F1">
      <w:pPr>
        <w:ind w:left="720"/>
        <w:rPr>
          <w:ins w:id="1169" w:author="Author"/>
          <w:del w:id="1170" w:author="Author"/>
          <w:lang w:eastAsia="zh-CN"/>
        </w:rPr>
        <w:pPrChange w:id="1171" w:author="Author">
          <w:pPr>
            <w:pStyle w:val="ListParagraph"/>
            <w:numPr>
              <w:numId w:val="71"/>
            </w:numPr>
            <w:ind w:hanging="360"/>
          </w:pPr>
        </w:pPrChange>
      </w:pPr>
      <w:ins w:id="1172" w:author="Author">
        <w:del w:id="1173" w:author="Author">
          <w:r w:rsidDel="00BC4D20">
            <w:rPr>
              <w:noProof/>
            </w:rPr>
            <w:drawing>
              <wp:inline distT="0" distB="0" distL="0" distR="0" wp14:anchorId="39892D2A" wp14:editId="5C1DFA21">
                <wp:extent cx="6858000" cy="404622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33"/>
                        <a:stretch>
                          <a:fillRect/>
                        </a:stretch>
                      </pic:blipFill>
                      <pic:spPr>
                        <a:xfrm>
                          <a:off x="0" y="0"/>
                          <a:ext cx="6858000" cy="4046220"/>
                        </a:xfrm>
                        <a:prstGeom prst="rect">
                          <a:avLst/>
                        </a:prstGeom>
                      </pic:spPr>
                    </pic:pic>
                  </a:graphicData>
                </a:graphic>
              </wp:inline>
            </w:drawing>
          </w:r>
        </w:del>
      </w:ins>
    </w:p>
    <w:p w14:paraId="491E3E6E" w14:textId="3BEA090A" w:rsidR="00D13554" w:rsidRPr="00D13554" w:rsidDel="00BC4D20" w:rsidRDefault="00D13554" w:rsidP="006675F1">
      <w:pPr>
        <w:pStyle w:val="ListParagraph"/>
        <w:numPr>
          <w:ilvl w:val="0"/>
          <w:numId w:val="70"/>
        </w:numPr>
        <w:rPr>
          <w:ins w:id="1174" w:author="Author"/>
          <w:del w:id="1175" w:author="Author"/>
          <w:b/>
          <w:bCs/>
          <w:lang w:eastAsia="zh-CN"/>
          <w:rPrChange w:id="1176" w:author="Author">
            <w:rPr>
              <w:ins w:id="1177" w:author="Author"/>
              <w:del w:id="1178" w:author="Author"/>
              <w:lang w:eastAsia="zh-CN"/>
            </w:rPr>
          </w:rPrChange>
        </w:rPr>
        <w:pPrChange w:id="1179" w:author="Author">
          <w:pPr/>
        </w:pPrChange>
      </w:pPr>
      <w:ins w:id="1180" w:author="Author">
        <w:del w:id="1181" w:author="Author">
          <w:r w:rsidDel="00BC4D20">
            <w:rPr>
              <w:lang w:eastAsia="zh-CN"/>
            </w:rPr>
            <w:delText xml:space="preserve">The click </w:delText>
          </w:r>
          <w:r w:rsidRPr="00D13554" w:rsidDel="00BC4D20">
            <w:rPr>
              <w:b/>
              <w:bCs/>
              <w:lang w:eastAsia="zh-CN"/>
              <w:rPrChange w:id="1182" w:author="Author">
                <w:rPr>
                  <w:lang w:eastAsia="zh-CN"/>
                </w:rPr>
              </w:rPrChange>
            </w:rPr>
            <w:delText>+ Add data source</w:delText>
          </w:r>
        </w:del>
      </w:ins>
    </w:p>
    <w:p w14:paraId="4A2CF367" w14:textId="1C69AB36" w:rsidR="00F02328" w:rsidRPr="00F02328" w:rsidDel="00BC4D20" w:rsidRDefault="00F02328" w:rsidP="006675F1">
      <w:pPr>
        <w:rPr>
          <w:ins w:id="1183" w:author="Author"/>
          <w:del w:id="1184" w:author="Author"/>
          <w:lang w:eastAsia="zh-CN"/>
        </w:rPr>
        <w:pPrChange w:id="1185" w:author="Author">
          <w:pPr>
            <w:pStyle w:val="Heading4"/>
            <w:spacing w:line="240" w:lineRule="auto"/>
          </w:pPr>
        </w:pPrChange>
      </w:pPr>
    </w:p>
    <w:p w14:paraId="59DE8DBA" w14:textId="5A7CC0D1" w:rsidR="00CC7F46" w:rsidDel="00BC4D20" w:rsidRDefault="00CC7F46" w:rsidP="006675F1">
      <w:pPr>
        <w:pStyle w:val="Heading4"/>
        <w:spacing w:line="240" w:lineRule="auto"/>
        <w:rPr>
          <w:ins w:id="1186" w:author="Author"/>
          <w:del w:id="1187" w:author="Author"/>
          <w:szCs w:val="24"/>
          <w:lang w:eastAsia="zh-CN"/>
        </w:rPr>
      </w:pPr>
      <w:ins w:id="1188" w:author="Author">
        <w:del w:id="1189" w:author="Author">
          <w:r w:rsidRPr="00F12961" w:rsidDel="00BC4D20">
            <w:rPr>
              <w:szCs w:val="24"/>
              <w:lang w:eastAsia="zh-CN"/>
            </w:rPr>
            <w:delText xml:space="preserve">Task </w:delText>
          </w:r>
          <w:r w:rsidDel="00BC4D20">
            <w:rPr>
              <w:szCs w:val="24"/>
              <w:lang w:eastAsia="zh-CN"/>
            </w:rPr>
            <w:delText>4</w:delText>
          </w:r>
          <w:r w:rsidRPr="00F12961" w:rsidDel="00BC4D20">
            <w:rPr>
              <w:szCs w:val="24"/>
              <w:lang w:eastAsia="zh-CN"/>
            </w:rPr>
            <w:delText xml:space="preserve">: </w:delText>
          </w:r>
          <w:r w:rsidDel="00BC4D20">
            <w:rPr>
              <w:szCs w:val="24"/>
              <w:lang w:eastAsia="zh-CN"/>
            </w:rPr>
            <w:delText>Ingest Customer Data from Online / e-Commerce Platform</w:delText>
          </w:r>
        </w:del>
      </w:ins>
    </w:p>
    <w:p w14:paraId="1344ADFC" w14:textId="6461FADD" w:rsidR="008A28BD" w:rsidDel="00BC4D20" w:rsidRDefault="008E18A9" w:rsidP="006675F1">
      <w:pPr>
        <w:pStyle w:val="ListParagraph"/>
        <w:numPr>
          <w:ilvl w:val="0"/>
          <w:numId w:val="74"/>
        </w:numPr>
        <w:rPr>
          <w:del w:id="1190" w:author="Author"/>
          <w:lang w:eastAsia="zh-CN"/>
        </w:rPr>
        <w:pPrChange w:id="1191" w:author="Author">
          <w:pPr>
            <w:pStyle w:val="ListParagraph"/>
            <w:numPr>
              <w:numId w:val="73"/>
            </w:numPr>
            <w:ind w:left="499" w:hanging="357"/>
          </w:pPr>
        </w:pPrChange>
      </w:pPr>
      <w:ins w:id="1192" w:author="Author">
        <w:del w:id="1193" w:author="Author">
          <w:r w:rsidDel="00BC4D20">
            <w:rPr>
              <w:lang w:eastAsia="zh-CN"/>
            </w:rPr>
            <w:delText>The same thing as Task 3, you need to go to Data Sources and then Add Data Source, this time you are connecting to external data which is not Dynamics 365.</w:delText>
          </w:r>
        </w:del>
      </w:ins>
    </w:p>
    <w:p w14:paraId="5FE2CCCA" w14:textId="7CC5E041" w:rsidR="003F08CD" w:rsidDel="00BC4D20" w:rsidRDefault="003F08CD" w:rsidP="006675F1">
      <w:pPr>
        <w:pStyle w:val="ListParagraph"/>
        <w:numPr>
          <w:ilvl w:val="0"/>
          <w:numId w:val="74"/>
        </w:numPr>
        <w:rPr>
          <w:ins w:id="1194" w:author="Author"/>
          <w:del w:id="1195" w:author="Author"/>
          <w:lang w:eastAsia="zh-CN"/>
        </w:rPr>
        <w:pPrChange w:id="1196" w:author="Author">
          <w:pPr>
            <w:pStyle w:val="ListParagraph"/>
            <w:numPr>
              <w:numId w:val="73"/>
            </w:numPr>
            <w:spacing w:line="240" w:lineRule="auto"/>
            <w:ind w:left="499" w:hanging="357"/>
          </w:pPr>
        </w:pPrChange>
      </w:pPr>
      <w:ins w:id="1197" w:author="Author">
        <w:del w:id="1198" w:author="Author">
          <w:r w:rsidDel="00BC4D20">
            <w:rPr>
              <w:lang w:eastAsia="zh-CN"/>
            </w:rPr>
            <w:tab/>
          </w:r>
        </w:del>
      </w:ins>
    </w:p>
    <w:p w14:paraId="68371DEF" w14:textId="4E3925C2" w:rsidR="008A28BD" w:rsidDel="00BC4D20" w:rsidRDefault="008A28BD" w:rsidP="006675F1">
      <w:pPr>
        <w:pStyle w:val="ListParagraph"/>
        <w:ind w:left="499"/>
        <w:rPr>
          <w:ins w:id="1199" w:author="Author"/>
          <w:del w:id="1200" w:author="Author"/>
          <w:lang w:eastAsia="zh-CN"/>
        </w:rPr>
      </w:pPr>
    </w:p>
    <w:p w14:paraId="12AFE1A7" w14:textId="6AA699D2" w:rsidR="003F08CD" w:rsidDel="00BC4D20" w:rsidRDefault="003F08CD" w:rsidP="006675F1">
      <w:pPr>
        <w:pStyle w:val="ListParagraph"/>
        <w:ind w:left="499"/>
        <w:rPr>
          <w:ins w:id="1201" w:author="Author"/>
          <w:del w:id="1202" w:author="Author"/>
          <w:lang w:eastAsia="zh-CN"/>
        </w:rPr>
      </w:pPr>
      <w:ins w:id="1203" w:author="Author">
        <w:del w:id="1204" w:author="Author">
          <w:r w:rsidDel="00BC4D20">
            <w:rPr>
              <w:noProof/>
            </w:rPr>
            <w:drawing>
              <wp:inline distT="0" distB="0" distL="0" distR="0" wp14:anchorId="513B313B" wp14:editId="1417B4BB">
                <wp:extent cx="4271428" cy="346710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0"/>
                        <a:stretch>
                          <a:fillRect/>
                        </a:stretch>
                      </pic:blipFill>
                      <pic:spPr>
                        <a:xfrm>
                          <a:off x="0" y="0"/>
                          <a:ext cx="4273127" cy="3468479"/>
                        </a:xfrm>
                        <a:prstGeom prst="rect">
                          <a:avLst/>
                        </a:prstGeom>
                      </pic:spPr>
                    </pic:pic>
                  </a:graphicData>
                </a:graphic>
              </wp:inline>
            </w:drawing>
          </w:r>
          <w:r w:rsidR="00C50864" w:rsidDel="00BC4D20">
            <w:rPr>
              <w:noProof/>
            </w:rPr>
            <w:drawing>
              <wp:inline distT="0" distB="0" distL="0" distR="0" wp14:anchorId="4B50FC2E" wp14:editId="7CE75C61">
                <wp:extent cx="6515665" cy="5288738"/>
                <wp:effectExtent l="0" t="0" r="0" b="762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41"/>
                        <a:stretch>
                          <a:fillRect/>
                        </a:stretch>
                      </pic:blipFill>
                      <pic:spPr>
                        <a:xfrm>
                          <a:off x="0" y="0"/>
                          <a:ext cx="6515665" cy="5288738"/>
                        </a:xfrm>
                        <a:prstGeom prst="rect">
                          <a:avLst/>
                        </a:prstGeom>
                      </pic:spPr>
                    </pic:pic>
                  </a:graphicData>
                </a:graphic>
              </wp:inline>
            </w:drawing>
          </w:r>
        </w:del>
      </w:ins>
    </w:p>
    <w:p w14:paraId="35682CD1" w14:textId="1467F5BE" w:rsidR="00C50864" w:rsidDel="00BC4D20" w:rsidRDefault="00C50864" w:rsidP="006675F1">
      <w:pPr>
        <w:pStyle w:val="ListParagraph"/>
        <w:ind w:left="499"/>
        <w:rPr>
          <w:ins w:id="1205" w:author="Author"/>
          <w:del w:id="1206" w:author="Author"/>
          <w:lang w:eastAsia="zh-CN"/>
        </w:rPr>
        <w:pPrChange w:id="1207" w:author="Author">
          <w:pPr/>
        </w:pPrChange>
      </w:pPr>
    </w:p>
    <w:p w14:paraId="0F82BBB5" w14:textId="781A9EC8" w:rsidR="00066731" w:rsidRPr="00C50864" w:rsidDel="00BC4D20" w:rsidRDefault="00066731" w:rsidP="006675F1">
      <w:pPr>
        <w:pStyle w:val="ListParagraph"/>
        <w:numPr>
          <w:ilvl w:val="0"/>
          <w:numId w:val="74"/>
        </w:numPr>
        <w:rPr>
          <w:ins w:id="1208" w:author="Author"/>
          <w:del w:id="1209" w:author="Author"/>
          <w:lang w:val="en-SG"/>
        </w:rPr>
        <w:pPrChange w:id="1210" w:author="Author">
          <w:pPr>
            <w:autoSpaceDE w:val="0"/>
            <w:autoSpaceDN w:val="0"/>
            <w:adjustRightInd w:val="0"/>
            <w:spacing w:after="0" w:line="240" w:lineRule="auto"/>
          </w:pPr>
        </w:pPrChange>
      </w:pPr>
      <w:ins w:id="1211" w:author="Author">
        <w:del w:id="1212" w:author="Author">
          <w:r w:rsidRPr="00C50864" w:rsidDel="00BC4D20">
            <w:rPr>
              <w:lang w:val="en-SG"/>
            </w:rPr>
            <w:delText>You will be presented with a view of data source connectors that Customer Insights is</w:delText>
          </w:r>
          <w:r w:rsidR="004B44E6" w:rsidRPr="00C50864" w:rsidDel="00BC4D20">
            <w:rPr>
              <w:lang w:val="en-SG"/>
            </w:rPr>
            <w:delText xml:space="preserve"> </w:delText>
          </w:r>
        </w:del>
      </w:ins>
    </w:p>
    <w:p w14:paraId="2567BEB6" w14:textId="79C6DDE5" w:rsidR="00066731" w:rsidDel="00BC4D20" w:rsidRDefault="00066731" w:rsidP="006675F1">
      <w:pPr>
        <w:pStyle w:val="ListParagraph"/>
        <w:numPr>
          <w:ilvl w:val="0"/>
          <w:numId w:val="74"/>
        </w:numPr>
        <w:rPr>
          <w:ins w:id="1213" w:author="Author"/>
          <w:del w:id="1214" w:author="Author"/>
          <w:rFonts w:ascii="CIDFont+F9" w:hAnsi="CIDFont+F9" w:cs="CIDFont+F9"/>
          <w:lang w:val="en-SG"/>
        </w:rPr>
        <w:pPrChange w:id="1215" w:author="Author">
          <w:pPr>
            <w:autoSpaceDE w:val="0"/>
            <w:autoSpaceDN w:val="0"/>
            <w:adjustRightInd w:val="0"/>
            <w:spacing w:after="0" w:line="240" w:lineRule="auto"/>
          </w:pPr>
        </w:pPrChange>
      </w:pPr>
      <w:ins w:id="1216" w:author="Author">
        <w:del w:id="1217" w:author="Author">
          <w:r w:rsidDel="00BC4D20">
            <w:rPr>
              <w:lang w:val="en-SG"/>
            </w:rPr>
            <w:delText xml:space="preserve">able to ingest. Take note of the connector types available, including </w:delText>
          </w:r>
          <w:r w:rsidDel="00BC4D20">
            <w:rPr>
              <w:rFonts w:ascii="CIDFont+F9" w:hAnsi="CIDFont+F9" w:cs="CIDFont+F9"/>
              <w:lang w:val="en-SG"/>
            </w:rPr>
            <w:delText>Common Data</w:delText>
          </w:r>
          <w:r w:rsidR="004B44E6" w:rsidDel="00BC4D20">
            <w:rPr>
              <w:rFonts w:ascii="CIDFont+F9" w:hAnsi="CIDFont+F9" w:cs="CIDFont+F9"/>
              <w:lang w:val="en-SG"/>
            </w:rPr>
            <w:delText xml:space="preserve"> </w:delText>
          </w:r>
        </w:del>
      </w:ins>
    </w:p>
    <w:p w14:paraId="180C0930" w14:textId="3564BD12" w:rsidR="00066731" w:rsidDel="00BC4D20" w:rsidRDefault="00066731" w:rsidP="006675F1">
      <w:pPr>
        <w:pStyle w:val="ListParagraph"/>
        <w:numPr>
          <w:ilvl w:val="0"/>
          <w:numId w:val="74"/>
        </w:numPr>
        <w:rPr>
          <w:del w:id="1218" w:author="Author"/>
          <w:lang w:val="en-SG"/>
        </w:rPr>
      </w:pPr>
      <w:ins w:id="1219" w:author="Author">
        <w:del w:id="1220" w:author="Author">
          <w:r w:rsidDel="00BC4D20">
            <w:rPr>
              <w:rFonts w:ascii="CIDFont+F9" w:hAnsi="CIDFont+F9" w:cs="CIDFont+F9"/>
              <w:lang w:val="en-SG"/>
            </w:rPr>
            <w:delText>Service for Apps</w:delText>
          </w:r>
          <w:r w:rsidDel="00BC4D20">
            <w:rPr>
              <w:lang w:val="en-SG"/>
            </w:rPr>
            <w:delText xml:space="preserve">. Select the </w:delText>
          </w:r>
          <w:r w:rsidDel="00BC4D20">
            <w:rPr>
              <w:rFonts w:ascii="CIDFont+F5" w:hAnsi="CIDFont+F5" w:cs="CIDFont+F5"/>
              <w:lang w:val="en-SG"/>
            </w:rPr>
            <w:delText xml:space="preserve">Text/CSV </w:delText>
          </w:r>
          <w:r w:rsidDel="00BC4D20">
            <w:rPr>
              <w:lang w:val="en-SG"/>
            </w:rPr>
            <w:delText>Connector</w:delText>
          </w:r>
          <w:r w:rsidR="0057311B" w:rsidDel="00BC4D20">
            <w:rPr>
              <w:lang w:val="en-SG"/>
            </w:rPr>
            <w:delText xml:space="preserve"> this tim</w:delText>
          </w:r>
          <w:r w:rsidR="009A6261" w:rsidDel="00BC4D20">
            <w:rPr>
              <w:lang w:val="en-SG"/>
            </w:rPr>
            <w:delText xml:space="preserve">e, you will extract and ingest data of customers who have made purchase transactions but </w:delText>
          </w:r>
          <w:r w:rsidR="00391F1D" w:rsidDel="00BC4D20">
            <w:rPr>
              <w:lang w:val="en-SG"/>
            </w:rPr>
            <w:delText xml:space="preserve">may or may not exist in the Dynamics 365 Customer Engagement already, hence you want to consolidate </w:delText>
          </w:r>
          <w:r w:rsidR="008A28BD" w:rsidDel="00BC4D20">
            <w:rPr>
              <w:lang w:val="en-SG"/>
            </w:rPr>
            <w:delText>it.</w:delText>
          </w:r>
          <w:r w:rsidR="00391F1D" w:rsidDel="00BC4D20">
            <w:rPr>
              <w:lang w:val="en-SG"/>
            </w:rPr>
            <w:delText>irt</w:delText>
          </w:r>
          <w:r w:rsidR="0057311B" w:rsidDel="00BC4D20">
            <w:rPr>
              <w:lang w:val="en-SG"/>
            </w:rPr>
            <w:delText>e.</w:delText>
          </w:r>
          <w:r w:rsidDel="00BC4D20">
            <w:rPr>
              <w:lang w:val="en-SG"/>
            </w:rPr>
            <w:delText>.</w:delText>
          </w:r>
        </w:del>
      </w:ins>
    </w:p>
    <w:p w14:paraId="3959C862" w14:textId="74B625F1" w:rsidR="002A5EE1" w:rsidDel="00BC4D20" w:rsidRDefault="002A5EE1" w:rsidP="006675F1">
      <w:pPr>
        <w:pStyle w:val="ListParagraph"/>
        <w:numPr>
          <w:ilvl w:val="0"/>
          <w:numId w:val="74"/>
        </w:numPr>
        <w:rPr>
          <w:ins w:id="1221" w:author="Author"/>
          <w:del w:id="1222" w:author="Author"/>
          <w:lang w:val="en-SG"/>
        </w:rPr>
        <w:pPrChange w:id="1223" w:author="Author">
          <w:pPr/>
        </w:pPrChange>
      </w:pPr>
    </w:p>
    <w:p w14:paraId="0DFA5E64" w14:textId="00D6F79D" w:rsidR="0057311B" w:rsidDel="00BC4D20" w:rsidRDefault="002A5EE1" w:rsidP="006675F1">
      <w:pPr>
        <w:pStyle w:val="ListParagraph"/>
        <w:ind w:left="859"/>
        <w:rPr>
          <w:del w:id="1224" w:author="Author"/>
          <w:rFonts w:ascii="CIDFont+F4" w:hAnsi="CIDFont+F4" w:cs="CIDFont+F4"/>
          <w:color w:val="B1B1B1"/>
          <w:sz w:val="24"/>
          <w:szCs w:val="24"/>
          <w:lang w:val="en-SG"/>
        </w:rPr>
      </w:pPr>
      <w:ins w:id="1225" w:author="Author">
        <w:del w:id="1226" w:author="Author">
          <w:r w:rsidDel="00BC4D20">
            <w:rPr>
              <w:noProof/>
            </w:rPr>
            <w:drawing>
              <wp:inline distT="0" distB="0" distL="0" distR="0" wp14:anchorId="7D38130C" wp14:editId="2D44DD1A">
                <wp:extent cx="6256020" cy="1651473"/>
                <wp:effectExtent l="0" t="0" r="0" b="635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2"/>
                        <a:stretch>
                          <a:fillRect/>
                        </a:stretch>
                      </pic:blipFill>
                      <pic:spPr>
                        <a:xfrm>
                          <a:off x="0" y="0"/>
                          <a:ext cx="6281245" cy="1658132"/>
                        </a:xfrm>
                        <a:prstGeom prst="rect">
                          <a:avLst/>
                        </a:prstGeom>
                      </pic:spPr>
                    </pic:pic>
                  </a:graphicData>
                </a:graphic>
              </wp:inline>
            </w:drawing>
          </w:r>
        </w:del>
      </w:ins>
    </w:p>
    <w:p w14:paraId="78C5C9B0" w14:textId="51E5F2D0" w:rsidR="00FD39F6" w:rsidDel="00BC4D20" w:rsidRDefault="00FD39F6" w:rsidP="006675F1">
      <w:pPr>
        <w:pStyle w:val="ListParagraph"/>
        <w:ind w:left="859"/>
        <w:rPr>
          <w:ins w:id="1227" w:author="Author"/>
          <w:del w:id="1228" w:author="Author"/>
          <w:rFonts w:ascii="CIDFont+F4" w:hAnsi="CIDFont+F4" w:cs="CIDFont+F4"/>
          <w:color w:val="B1B1B1"/>
          <w:sz w:val="24"/>
          <w:szCs w:val="24"/>
          <w:lang w:val="en-SG"/>
        </w:rPr>
        <w:pPrChange w:id="1229" w:author="Author">
          <w:pPr>
            <w:pStyle w:val="ListParagraph"/>
          </w:pPr>
        </w:pPrChange>
      </w:pPr>
    </w:p>
    <w:p w14:paraId="7337CC83" w14:textId="7DA0F8EA" w:rsidR="008A28BD" w:rsidRPr="008A28BD" w:rsidDel="00BC4D20" w:rsidRDefault="008A28BD" w:rsidP="006675F1">
      <w:pPr>
        <w:pStyle w:val="ListParagraph"/>
        <w:ind w:left="859"/>
        <w:rPr>
          <w:ins w:id="1230" w:author="Author"/>
          <w:del w:id="1231" w:author="Author"/>
          <w:rFonts w:ascii="CIDFont+F4" w:hAnsi="CIDFont+F4" w:cs="CIDFont+F4"/>
          <w:color w:val="B1B1B1"/>
          <w:sz w:val="24"/>
          <w:szCs w:val="24"/>
          <w:lang w:val="en-SG"/>
          <w:rPrChange w:id="1232" w:author="Author">
            <w:rPr>
              <w:ins w:id="1233" w:author="Author"/>
              <w:del w:id="1234" w:author="Author"/>
              <w:lang w:val="en-SG"/>
            </w:rPr>
          </w:rPrChange>
        </w:rPr>
        <w:pPrChange w:id="1235" w:author="Author">
          <w:pPr>
            <w:autoSpaceDE w:val="0"/>
            <w:autoSpaceDN w:val="0"/>
            <w:adjustRightInd w:val="0"/>
            <w:spacing w:after="0" w:line="240" w:lineRule="auto"/>
          </w:pPr>
        </w:pPrChange>
      </w:pPr>
    </w:p>
    <w:p w14:paraId="2E95B182" w14:textId="237A2F22" w:rsidR="0057311B" w:rsidRPr="00C50864" w:rsidDel="00BC4D20" w:rsidRDefault="0057311B" w:rsidP="006675F1">
      <w:pPr>
        <w:pStyle w:val="ListParagraph"/>
        <w:numPr>
          <w:ilvl w:val="0"/>
          <w:numId w:val="74"/>
        </w:numPr>
        <w:rPr>
          <w:ins w:id="1236" w:author="Author"/>
          <w:del w:id="1237" w:author="Author"/>
          <w:rFonts w:ascii="CIDFont+F4" w:hAnsi="CIDFont+F4" w:cs="CIDFont+F4"/>
          <w:color w:val="B1B1B1"/>
          <w:sz w:val="24"/>
          <w:szCs w:val="24"/>
          <w:lang w:val="en-SG"/>
          <w:rPrChange w:id="1238" w:author="Author">
            <w:rPr>
              <w:ins w:id="1239" w:author="Author"/>
              <w:del w:id="1240" w:author="Author"/>
              <w:lang w:val="en-SG"/>
            </w:rPr>
          </w:rPrChange>
        </w:rPr>
        <w:pPrChange w:id="1241" w:author="Author">
          <w:pPr/>
        </w:pPrChange>
      </w:pPr>
    </w:p>
    <w:p w14:paraId="5736E112" w14:textId="517C846C" w:rsidR="008E18A9" w:rsidRPr="008E18A9" w:rsidDel="00BC4D20" w:rsidRDefault="00066731" w:rsidP="006675F1">
      <w:pPr>
        <w:pStyle w:val="ListParagraph"/>
        <w:numPr>
          <w:ilvl w:val="0"/>
          <w:numId w:val="74"/>
        </w:numPr>
        <w:rPr>
          <w:ins w:id="1242" w:author="Author"/>
          <w:del w:id="1243" w:author="Author"/>
          <w:lang w:eastAsia="zh-CN"/>
        </w:rPr>
        <w:pPrChange w:id="1244" w:author="Author">
          <w:pPr>
            <w:pStyle w:val="Heading4"/>
            <w:spacing w:line="240" w:lineRule="auto"/>
          </w:pPr>
        </w:pPrChange>
      </w:pPr>
      <w:ins w:id="1245" w:author="Author">
        <w:del w:id="1246" w:author="Author">
          <w:r w:rsidDel="00BC4D20">
            <w:rPr>
              <w:lang w:val="en-SG"/>
            </w:rPr>
            <w:delText>Enter the URL for the Azure BLOB for eCommerce Cont</w:delText>
          </w:r>
          <w:r w:rsidR="00A870FE" w:rsidDel="00BC4D20">
            <w:rPr>
              <w:lang w:val="en-SG"/>
            </w:rPr>
            <w:delText xml:space="preserve">Contacts with Transaction: </w:delText>
          </w:r>
          <w:r w:rsidR="00A870FE" w:rsidDel="00BC4D20">
            <w:rPr>
              <w:rFonts w:cs="Segoe UI"/>
              <w:color w:val="000000"/>
              <w:shd w:val="clear" w:color="auto" w:fill="FFFFFF"/>
            </w:rPr>
            <w:fldChar w:fldCharType="begin"/>
          </w:r>
          <w:r w:rsidR="00A870FE" w:rsidDel="00BC4D20">
            <w:rPr>
              <w:rFonts w:cs="Segoe UI"/>
              <w:color w:val="000000"/>
              <w:shd w:val="clear" w:color="auto" w:fill="FFFFFF"/>
            </w:rPr>
            <w:delInstrText xml:space="preserve"> HYPERLINK "https://aileenblob.blob.core.windows.net/ciretaildata/ContactswithTransactions.csv" </w:delInstrText>
          </w:r>
          <w:r w:rsidR="00A870FE" w:rsidDel="00BC4D20">
            <w:rPr>
              <w:rFonts w:cs="Segoe UI"/>
              <w:color w:val="000000"/>
              <w:shd w:val="clear" w:color="auto" w:fill="FFFFFF"/>
            </w:rPr>
            <w:fldChar w:fldCharType="separate"/>
          </w:r>
          <w:r w:rsidR="00A870FE" w:rsidRPr="00EC013C" w:rsidDel="00BC4D20">
            <w:rPr>
              <w:rStyle w:val="Hyperlink"/>
              <w:rFonts w:cs="Segoe UI"/>
              <w:shd w:val="clear" w:color="auto" w:fill="FFFFFF"/>
            </w:rPr>
            <w:delText>https://aileenblob.blob.core.windows.net/ciretaildata/ContactswithTransactions.csv</w:delText>
          </w:r>
          <w:r w:rsidR="00A870FE" w:rsidDel="00BC4D20">
            <w:rPr>
              <w:rFonts w:cs="Segoe UI"/>
              <w:color w:val="000000"/>
              <w:shd w:val="clear" w:color="auto" w:fill="FFFFFF"/>
            </w:rPr>
            <w:fldChar w:fldCharType="end"/>
          </w:r>
          <w:r w:rsidDel="00BC4D20">
            <w:rPr>
              <w:lang w:val="en-SG"/>
            </w:rPr>
            <w:delText>acts,</w:delText>
          </w:r>
        </w:del>
      </w:ins>
    </w:p>
    <w:p w14:paraId="410A5FC6" w14:textId="30F0F462" w:rsidR="00CC7F46" w:rsidRPr="00CC7F46" w:rsidDel="00BC4D20" w:rsidRDefault="00CC7F46" w:rsidP="006675F1">
      <w:pPr>
        <w:pStyle w:val="ListParagraph"/>
        <w:numPr>
          <w:ilvl w:val="0"/>
          <w:numId w:val="74"/>
        </w:numPr>
        <w:rPr>
          <w:ins w:id="1247" w:author="Author"/>
          <w:del w:id="1248" w:author="Author"/>
          <w:lang w:eastAsia="zh-CN"/>
        </w:rPr>
        <w:pPrChange w:id="1249" w:author="Author">
          <w:pPr>
            <w:pStyle w:val="Heading4"/>
            <w:spacing w:line="240" w:lineRule="auto"/>
          </w:pPr>
        </w:pPrChange>
      </w:pPr>
    </w:p>
    <w:p w14:paraId="75909436" w14:textId="6AA4A290" w:rsidR="00CC7F46" w:rsidDel="00BC4D20" w:rsidRDefault="00BC40B0" w:rsidP="006675F1">
      <w:pPr>
        <w:ind w:left="720"/>
        <w:rPr>
          <w:ins w:id="1250" w:author="Author"/>
          <w:del w:id="1251" w:author="Author"/>
          <w:lang w:eastAsia="zh-CN"/>
        </w:rPr>
      </w:pPr>
      <w:ins w:id="1252" w:author="Author">
        <w:del w:id="1253" w:author="Author">
          <w:r w:rsidDel="00BC4D20">
            <w:rPr>
              <w:noProof/>
            </w:rPr>
            <w:drawing>
              <wp:inline distT="0" distB="0" distL="0" distR="0" wp14:anchorId="798E688E" wp14:editId="46655037">
                <wp:extent cx="5257800" cy="3240201"/>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43"/>
                        <a:stretch>
                          <a:fillRect/>
                        </a:stretch>
                      </pic:blipFill>
                      <pic:spPr>
                        <a:xfrm>
                          <a:off x="0" y="0"/>
                          <a:ext cx="5259428" cy="3241204"/>
                        </a:xfrm>
                        <a:prstGeom prst="rect">
                          <a:avLst/>
                        </a:prstGeom>
                      </pic:spPr>
                    </pic:pic>
                  </a:graphicData>
                </a:graphic>
              </wp:inline>
            </w:drawing>
          </w:r>
          <w:r w:rsidR="00CC769B" w:rsidDel="00BC4D20">
            <w:rPr>
              <w:noProof/>
            </w:rPr>
            <w:drawing>
              <wp:inline distT="0" distB="0" distL="0" distR="0" wp14:anchorId="7618F19C" wp14:editId="5E3E896C">
                <wp:extent cx="6132940" cy="3779520"/>
                <wp:effectExtent l="0" t="0" r="127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4"/>
                        <a:stretch>
                          <a:fillRect/>
                        </a:stretch>
                      </pic:blipFill>
                      <pic:spPr>
                        <a:xfrm>
                          <a:off x="0" y="0"/>
                          <a:ext cx="6136150" cy="3781498"/>
                        </a:xfrm>
                        <a:prstGeom prst="rect">
                          <a:avLst/>
                        </a:prstGeom>
                      </pic:spPr>
                    </pic:pic>
                  </a:graphicData>
                </a:graphic>
              </wp:inline>
            </w:drawing>
          </w:r>
          <w:r w:rsidR="008B7D59" w:rsidDel="00BC4D20">
            <w:rPr>
              <w:noProof/>
            </w:rPr>
            <w:drawing>
              <wp:inline distT="0" distB="0" distL="0" distR="0" wp14:anchorId="30691868" wp14:editId="4ADA13B1">
                <wp:extent cx="6652837" cy="4099915"/>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45"/>
                        <a:stretch>
                          <a:fillRect/>
                        </a:stretch>
                      </pic:blipFill>
                      <pic:spPr>
                        <a:xfrm>
                          <a:off x="0" y="0"/>
                          <a:ext cx="6652837" cy="4099915"/>
                        </a:xfrm>
                        <a:prstGeom prst="rect">
                          <a:avLst/>
                        </a:prstGeom>
                      </pic:spPr>
                    </pic:pic>
                  </a:graphicData>
                </a:graphic>
              </wp:inline>
            </w:drawing>
          </w:r>
        </w:del>
      </w:ins>
    </w:p>
    <w:p w14:paraId="280FE1DA" w14:textId="48FD67D9" w:rsidR="00EF5753" w:rsidDel="00BC4D20" w:rsidRDefault="00EF5753" w:rsidP="006675F1">
      <w:pPr>
        <w:ind w:left="720"/>
        <w:rPr>
          <w:ins w:id="1254" w:author="Author"/>
          <w:del w:id="1255" w:author="Author"/>
          <w:lang w:eastAsia="zh-CN"/>
        </w:rPr>
      </w:pPr>
    </w:p>
    <w:p w14:paraId="1DE8467B" w14:textId="5347C4B2" w:rsidR="00EF5753" w:rsidRPr="00EF5753" w:rsidDel="00BC4D20" w:rsidRDefault="00EF5753" w:rsidP="006675F1">
      <w:pPr>
        <w:pStyle w:val="ListParagraph"/>
        <w:numPr>
          <w:ilvl w:val="0"/>
          <w:numId w:val="74"/>
        </w:numPr>
        <w:autoSpaceDE w:val="0"/>
        <w:autoSpaceDN w:val="0"/>
        <w:adjustRightInd w:val="0"/>
        <w:spacing w:after="0" w:line="240" w:lineRule="auto"/>
        <w:rPr>
          <w:ins w:id="1256" w:author="Author"/>
          <w:del w:id="1257" w:author="Author"/>
          <w:rFonts w:ascii="CIDFont+F1" w:hAnsi="CIDFont+F1" w:cs="CIDFont+F1"/>
          <w:sz w:val="22"/>
          <w:lang w:val="en-SG"/>
          <w:rPrChange w:id="1258" w:author="Author">
            <w:rPr>
              <w:ins w:id="1259" w:author="Author"/>
              <w:del w:id="1260" w:author="Author"/>
              <w:lang w:val="en-SG"/>
            </w:rPr>
          </w:rPrChange>
        </w:rPr>
        <w:pPrChange w:id="1261" w:author="Author">
          <w:pPr>
            <w:autoSpaceDE w:val="0"/>
            <w:autoSpaceDN w:val="0"/>
            <w:adjustRightInd w:val="0"/>
            <w:spacing w:after="0" w:line="240" w:lineRule="auto"/>
          </w:pPr>
        </w:pPrChange>
      </w:pPr>
      <w:ins w:id="1262" w:author="Author">
        <w:del w:id="1263" w:author="Author">
          <w:r w:rsidRPr="00EF5753" w:rsidDel="00BC4D20">
            <w:rPr>
              <w:rFonts w:ascii="CIDFont+F1" w:hAnsi="CIDFont+F1" w:cs="CIDFont+F1"/>
              <w:sz w:val="22"/>
              <w:lang w:val="en-SG"/>
              <w:rPrChange w:id="1264" w:author="Author">
                <w:rPr>
                  <w:lang w:val="en-SG"/>
                </w:rPr>
              </w:rPrChange>
            </w:rPr>
            <w:delText xml:space="preserve">You will now see the </w:delText>
          </w:r>
          <w:r w:rsidRPr="00EF5753" w:rsidDel="00BC4D20">
            <w:rPr>
              <w:rFonts w:ascii="CIDFont+F5" w:hAnsi="CIDFont+F5" w:cs="CIDFont+F5"/>
              <w:sz w:val="22"/>
              <w:lang w:val="en-SG"/>
              <w:rPrChange w:id="1265" w:author="Author">
                <w:rPr>
                  <w:rFonts w:ascii="CIDFont+F5" w:hAnsi="CIDFont+F5" w:cs="CIDFont+F5"/>
                  <w:lang w:val="en-SG"/>
                </w:rPr>
              </w:rPrChange>
            </w:rPr>
            <w:delText xml:space="preserve">Preview File Data </w:delText>
          </w:r>
          <w:r w:rsidRPr="00EF5753" w:rsidDel="00BC4D20">
            <w:rPr>
              <w:rFonts w:ascii="CIDFont+F1" w:hAnsi="CIDFont+F1" w:cs="CIDFont+F1"/>
              <w:sz w:val="22"/>
              <w:lang w:val="en-SG"/>
              <w:rPrChange w:id="1266" w:author="Author">
                <w:rPr>
                  <w:lang w:val="en-SG"/>
                </w:rPr>
              </w:rPrChange>
            </w:rPr>
            <w:delText>screen. Here you can change the delimiter, file</w:delText>
          </w:r>
        </w:del>
      </w:ins>
    </w:p>
    <w:p w14:paraId="72E4A7FC" w14:textId="7501AF47" w:rsidR="00EF5753" w:rsidDel="00BC4D20" w:rsidRDefault="00EF5753" w:rsidP="006675F1">
      <w:pPr>
        <w:autoSpaceDE w:val="0"/>
        <w:autoSpaceDN w:val="0"/>
        <w:adjustRightInd w:val="0"/>
        <w:spacing w:after="0" w:line="240" w:lineRule="auto"/>
        <w:ind w:left="859"/>
        <w:rPr>
          <w:ins w:id="1267" w:author="Author"/>
          <w:del w:id="1268" w:author="Author"/>
          <w:rFonts w:ascii="CIDFont+F1" w:hAnsi="CIDFont+F1" w:cs="CIDFont+F1"/>
          <w:sz w:val="22"/>
          <w:lang w:val="en-SG"/>
        </w:rPr>
        <w:pPrChange w:id="1269" w:author="Author">
          <w:pPr>
            <w:autoSpaceDE w:val="0"/>
            <w:autoSpaceDN w:val="0"/>
            <w:adjustRightInd w:val="0"/>
            <w:spacing w:after="0" w:line="240" w:lineRule="auto"/>
          </w:pPr>
        </w:pPrChange>
      </w:pPr>
      <w:ins w:id="1270" w:author="Author">
        <w:del w:id="1271" w:author="Author">
          <w:r w:rsidDel="00BC4D20">
            <w:rPr>
              <w:rFonts w:ascii="CIDFont+F1" w:hAnsi="CIDFont+F1" w:cs="CIDFont+F1"/>
              <w:sz w:val="22"/>
              <w:lang w:val="en-SG"/>
            </w:rPr>
            <w:delText>origin type or what data is being used for the data type detection. You can simply click</w:delText>
          </w:r>
        </w:del>
      </w:ins>
    </w:p>
    <w:p w14:paraId="490D5D71" w14:textId="5DCF1FE8" w:rsidR="00EF5753" w:rsidDel="00BC4D20" w:rsidRDefault="00EF5753" w:rsidP="006675F1">
      <w:pPr>
        <w:autoSpaceDE w:val="0"/>
        <w:autoSpaceDN w:val="0"/>
        <w:adjustRightInd w:val="0"/>
        <w:spacing w:after="0" w:line="240" w:lineRule="auto"/>
        <w:ind w:left="859"/>
        <w:rPr>
          <w:ins w:id="1272" w:author="Author"/>
          <w:del w:id="1273" w:author="Author"/>
          <w:rFonts w:ascii="CIDFont+F1" w:hAnsi="CIDFont+F1" w:cs="CIDFont+F1"/>
          <w:sz w:val="22"/>
          <w:lang w:val="en-SG"/>
        </w:rPr>
      </w:pPr>
      <w:ins w:id="1274" w:author="Author">
        <w:del w:id="1275" w:author="Author">
          <w:r w:rsidDel="00BC4D20">
            <w:rPr>
              <w:rFonts w:ascii="CIDFont+F1" w:hAnsi="CIDFont+F1" w:cs="CIDFont+F1"/>
              <w:sz w:val="22"/>
              <w:lang w:val="en-SG"/>
            </w:rPr>
            <w:delText xml:space="preserve">the </w:delText>
          </w:r>
          <w:r w:rsidDel="00BC4D20">
            <w:rPr>
              <w:rFonts w:ascii="CIDFont+F5" w:hAnsi="CIDFont+F5" w:cs="CIDFont+F5"/>
              <w:sz w:val="22"/>
              <w:lang w:val="en-SG"/>
            </w:rPr>
            <w:delText xml:space="preserve">Transform data </w:delText>
          </w:r>
          <w:r w:rsidDel="00BC4D20">
            <w:rPr>
              <w:rFonts w:ascii="CIDFont+F1" w:hAnsi="CIDFont+F1" w:cs="CIDFont+F1"/>
              <w:sz w:val="22"/>
              <w:lang w:val="en-SG"/>
            </w:rPr>
            <w:delText>button.</w:delText>
          </w:r>
        </w:del>
      </w:ins>
    </w:p>
    <w:p w14:paraId="4166370D" w14:textId="6E07FE91" w:rsidR="00C251CC" w:rsidDel="00BC4D20" w:rsidRDefault="00C251CC" w:rsidP="006675F1">
      <w:pPr>
        <w:autoSpaceDE w:val="0"/>
        <w:autoSpaceDN w:val="0"/>
        <w:adjustRightInd w:val="0"/>
        <w:spacing w:after="0" w:line="240" w:lineRule="auto"/>
        <w:ind w:left="859"/>
        <w:rPr>
          <w:ins w:id="1276" w:author="Author"/>
          <w:del w:id="1277" w:author="Author"/>
          <w:rFonts w:ascii="CIDFont+F1" w:hAnsi="CIDFont+F1" w:cs="CIDFont+F1"/>
          <w:sz w:val="22"/>
          <w:lang w:val="en-SG"/>
        </w:rPr>
      </w:pPr>
    </w:p>
    <w:p w14:paraId="2D1B960F" w14:textId="5904EFA2" w:rsidR="00C251CC" w:rsidDel="00BC4D20" w:rsidRDefault="00C251CC" w:rsidP="006675F1">
      <w:pPr>
        <w:autoSpaceDE w:val="0"/>
        <w:autoSpaceDN w:val="0"/>
        <w:adjustRightInd w:val="0"/>
        <w:spacing w:after="0" w:line="240" w:lineRule="auto"/>
        <w:ind w:left="859"/>
        <w:rPr>
          <w:ins w:id="1278" w:author="Author"/>
          <w:del w:id="1279" w:author="Author"/>
          <w:rFonts w:ascii="CIDFont+F1" w:hAnsi="CIDFont+F1" w:cs="CIDFont+F1"/>
          <w:sz w:val="22"/>
          <w:lang w:val="en-SG"/>
        </w:rPr>
      </w:pPr>
      <w:ins w:id="1280" w:author="Author">
        <w:del w:id="1281" w:author="Author">
          <w:r w:rsidDel="00BC4D20">
            <w:rPr>
              <w:noProof/>
            </w:rPr>
            <w:drawing>
              <wp:inline distT="0" distB="0" distL="0" distR="0" wp14:anchorId="593FE5BF" wp14:editId="0E355EFF">
                <wp:extent cx="5600700" cy="2741232"/>
                <wp:effectExtent l="0" t="0" r="0" b="2540"/>
                <wp:docPr id="21"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low confidence"/>
                        <pic:cNvPicPr/>
                      </pic:nvPicPr>
                      <pic:blipFill>
                        <a:blip r:embed="rId46"/>
                        <a:stretch>
                          <a:fillRect/>
                        </a:stretch>
                      </pic:blipFill>
                      <pic:spPr>
                        <a:xfrm>
                          <a:off x="0" y="0"/>
                          <a:ext cx="5606455" cy="2744049"/>
                        </a:xfrm>
                        <a:prstGeom prst="rect">
                          <a:avLst/>
                        </a:prstGeom>
                      </pic:spPr>
                    </pic:pic>
                  </a:graphicData>
                </a:graphic>
              </wp:inline>
            </w:drawing>
          </w:r>
        </w:del>
      </w:ins>
    </w:p>
    <w:p w14:paraId="1B1BC7D5" w14:textId="2D6A07C6" w:rsidR="00FD39F6" w:rsidDel="00BC4D20" w:rsidRDefault="00FD39F6" w:rsidP="006675F1">
      <w:pPr>
        <w:autoSpaceDE w:val="0"/>
        <w:autoSpaceDN w:val="0"/>
        <w:adjustRightInd w:val="0"/>
        <w:spacing w:after="0" w:line="240" w:lineRule="auto"/>
        <w:ind w:left="859"/>
        <w:rPr>
          <w:ins w:id="1282" w:author="Author"/>
          <w:del w:id="1283" w:author="Author"/>
          <w:rFonts w:ascii="CIDFont+F1" w:hAnsi="CIDFont+F1" w:cs="CIDFont+F1"/>
          <w:sz w:val="22"/>
          <w:lang w:val="en-SG"/>
        </w:rPr>
        <w:pPrChange w:id="1284" w:author="Author">
          <w:pPr>
            <w:autoSpaceDE w:val="0"/>
            <w:autoSpaceDN w:val="0"/>
            <w:adjustRightInd w:val="0"/>
            <w:spacing w:after="0" w:line="240" w:lineRule="auto"/>
          </w:pPr>
        </w:pPrChange>
      </w:pPr>
    </w:p>
    <w:p w14:paraId="20C68B4C" w14:textId="2BE1F018" w:rsidR="00EF5753" w:rsidRPr="00EF5753" w:rsidDel="00BC4D20" w:rsidRDefault="00EF5753" w:rsidP="006675F1">
      <w:pPr>
        <w:pStyle w:val="ListParagraph"/>
        <w:numPr>
          <w:ilvl w:val="0"/>
          <w:numId w:val="74"/>
        </w:numPr>
        <w:autoSpaceDE w:val="0"/>
        <w:autoSpaceDN w:val="0"/>
        <w:adjustRightInd w:val="0"/>
        <w:spacing w:after="0" w:line="240" w:lineRule="auto"/>
        <w:rPr>
          <w:ins w:id="1285" w:author="Author"/>
          <w:del w:id="1286" w:author="Author"/>
          <w:rFonts w:ascii="CIDFont+F1" w:hAnsi="CIDFont+F1" w:cs="CIDFont+F1"/>
          <w:sz w:val="22"/>
          <w:lang w:val="en-SG"/>
          <w:rPrChange w:id="1287" w:author="Author">
            <w:rPr>
              <w:ins w:id="1288" w:author="Author"/>
              <w:del w:id="1289" w:author="Author"/>
              <w:lang w:val="en-SG"/>
            </w:rPr>
          </w:rPrChange>
        </w:rPr>
        <w:pPrChange w:id="1290" w:author="Author">
          <w:pPr>
            <w:autoSpaceDE w:val="0"/>
            <w:autoSpaceDN w:val="0"/>
            <w:adjustRightInd w:val="0"/>
            <w:spacing w:after="0" w:line="240" w:lineRule="auto"/>
          </w:pPr>
        </w:pPrChange>
      </w:pPr>
      <w:ins w:id="1291" w:author="Author">
        <w:del w:id="1292" w:author="Author">
          <w:r w:rsidRPr="00EF5753" w:rsidDel="00BC4D20">
            <w:rPr>
              <w:rFonts w:ascii="CIDFont+F5" w:hAnsi="CIDFont+F5" w:cs="CIDFont+F5"/>
              <w:sz w:val="22"/>
              <w:lang w:val="en-SG"/>
              <w:rPrChange w:id="1293" w:author="Author">
                <w:rPr>
                  <w:rFonts w:ascii="CIDFont+F5" w:hAnsi="CIDFont+F5" w:cs="CIDFont+F5"/>
                  <w:lang w:val="en-SG"/>
                </w:rPr>
              </w:rPrChange>
            </w:rPr>
            <w:delText xml:space="preserve"> </w:delText>
          </w:r>
          <w:r w:rsidRPr="00EF5753" w:rsidDel="00BC4D20">
            <w:rPr>
              <w:rFonts w:ascii="CIDFont+F1" w:hAnsi="CIDFont+F1" w:cs="CIDFont+F1"/>
              <w:sz w:val="22"/>
              <w:lang w:val="en-SG"/>
              <w:rPrChange w:id="1294" w:author="Author">
                <w:rPr>
                  <w:lang w:val="en-SG"/>
                </w:rPr>
              </w:rPrChange>
            </w:rPr>
            <w:delText>You should now see the data from the source tabulated. Here you can configure the</w:delText>
          </w:r>
        </w:del>
      </w:ins>
    </w:p>
    <w:p w14:paraId="7BDAB4E1" w14:textId="31D9CDED" w:rsidR="00EF5753" w:rsidDel="00BC4D20" w:rsidRDefault="00EF5753" w:rsidP="006675F1">
      <w:pPr>
        <w:autoSpaceDE w:val="0"/>
        <w:autoSpaceDN w:val="0"/>
        <w:adjustRightInd w:val="0"/>
        <w:spacing w:after="0" w:line="240" w:lineRule="auto"/>
        <w:ind w:left="859"/>
        <w:rPr>
          <w:ins w:id="1295" w:author="Author"/>
          <w:del w:id="1296" w:author="Author"/>
          <w:rFonts w:ascii="CIDFont+F1" w:hAnsi="CIDFont+F1" w:cs="CIDFont+F1"/>
          <w:sz w:val="22"/>
          <w:lang w:val="en-SG"/>
        </w:rPr>
      </w:pPr>
      <w:ins w:id="1297" w:author="Author">
        <w:del w:id="1298" w:author="Author">
          <w:r w:rsidDel="00BC4D20">
            <w:rPr>
              <w:rFonts w:ascii="CIDFont+F1" w:hAnsi="CIDFont+F1" w:cs="CIDFont+F1"/>
              <w:sz w:val="22"/>
              <w:lang w:val="en-SG"/>
            </w:rPr>
            <w:delText>datatypes and formats for the data you ingest.</w:delText>
          </w:r>
        </w:del>
      </w:ins>
    </w:p>
    <w:p w14:paraId="20074B81" w14:textId="0BBDD152" w:rsidR="00C251CC" w:rsidDel="00BC4D20" w:rsidRDefault="00C251CC" w:rsidP="006675F1">
      <w:pPr>
        <w:autoSpaceDE w:val="0"/>
        <w:autoSpaceDN w:val="0"/>
        <w:adjustRightInd w:val="0"/>
        <w:spacing w:after="0" w:line="240" w:lineRule="auto"/>
        <w:ind w:left="859"/>
        <w:rPr>
          <w:ins w:id="1299" w:author="Author"/>
          <w:del w:id="1300" w:author="Author"/>
          <w:rFonts w:ascii="CIDFont+F1" w:hAnsi="CIDFont+F1" w:cs="CIDFont+F1"/>
          <w:sz w:val="22"/>
          <w:lang w:val="en-SG"/>
        </w:rPr>
        <w:pPrChange w:id="1301" w:author="Author">
          <w:pPr>
            <w:autoSpaceDE w:val="0"/>
            <w:autoSpaceDN w:val="0"/>
            <w:adjustRightInd w:val="0"/>
            <w:spacing w:after="0" w:line="240" w:lineRule="auto"/>
          </w:pPr>
        </w:pPrChange>
      </w:pPr>
    </w:p>
    <w:p w14:paraId="105A0684" w14:textId="74007982" w:rsidR="00EF5753" w:rsidDel="00BC4D20" w:rsidRDefault="00EF5753" w:rsidP="006675F1">
      <w:pPr>
        <w:autoSpaceDE w:val="0"/>
        <w:autoSpaceDN w:val="0"/>
        <w:adjustRightInd w:val="0"/>
        <w:spacing w:after="0" w:line="240" w:lineRule="auto"/>
        <w:ind w:left="139" w:firstLine="720"/>
        <w:rPr>
          <w:ins w:id="1302" w:author="Author"/>
          <w:del w:id="1303" w:author="Author"/>
          <w:rFonts w:ascii="CIDFont+F1" w:hAnsi="CIDFont+F1" w:cs="CIDFont+F1"/>
          <w:sz w:val="22"/>
          <w:lang w:val="en-SG"/>
        </w:rPr>
        <w:pPrChange w:id="1304" w:author="Author">
          <w:pPr>
            <w:autoSpaceDE w:val="0"/>
            <w:autoSpaceDN w:val="0"/>
            <w:adjustRightInd w:val="0"/>
            <w:spacing w:after="0" w:line="240" w:lineRule="auto"/>
          </w:pPr>
        </w:pPrChange>
      </w:pPr>
      <w:ins w:id="1305" w:author="Author">
        <w:del w:id="1306" w:author="Author">
          <w:r w:rsidDel="00BC4D20">
            <w:rPr>
              <w:rFonts w:ascii="CIDFont+F1" w:hAnsi="CIDFont+F1" w:cs="CIDFont+F1"/>
              <w:sz w:val="22"/>
              <w:lang w:val="en-SG"/>
            </w:rPr>
            <w:delText>6You will notice that the column heading has appeared in the first row of the data. To</w:delText>
          </w:r>
        </w:del>
      </w:ins>
    </w:p>
    <w:p w14:paraId="6CEBE9E8" w14:textId="538B8623" w:rsidR="00EF5753" w:rsidDel="00BC4D20" w:rsidRDefault="00EF5753" w:rsidP="006675F1">
      <w:pPr>
        <w:ind w:left="720" w:firstLine="139"/>
        <w:rPr>
          <w:ins w:id="1307" w:author="Author"/>
          <w:del w:id="1308" w:author="Author"/>
          <w:rFonts w:ascii="CIDFont+F5" w:hAnsi="CIDFont+F5" w:cs="CIDFont+F5"/>
          <w:sz w:val="22"/>
          <w:lang w:val="en-SG"/>
        </w:rPr>
      </w:pPr>
      <w:ins w:id="1309" w:author="Author">
        <w:del w:id="1310" w:author="Author">
          <w:r w:rsidDel="00BC4D20">
            <w:rPr>
              <w:rFonts w:ascii="CIDFont+F1" w:hAnsi="CIDFont+F1" w:cs="CIDFont+F1"/>
              <w:sz w:val="22"/>
              <w:lang w:val="en-SG"/>
            </w:rPr>
            <w:delText xml:space="preserve">correct this, click </w:delText>
          </w:r>
          <w:r w:rsidDel="00BC4D20">
            <w:rPr>
              <w:rFonts w:ascii="CIDFont+F5" w:hAnsi="CIDFont+F5" w:cs="CIDFont+F5"/>
              <w:sz w:val="22"/>
              <w:lang w:val="en-SG"/>
            </w:rPr>
            <w:delText xml:space="preserve">Transform </w:delText>
          </w:r>
          <w:r w:rsidDel="00BC4D20">
            <w:rPr>
              <w:rFonts w:ascii="CIDFont+F1" w:hAnsi="CIDFont+F1" w:cs="CIDFont+F1"/>
              <w:sz w:val="22"/>
              <w:lang w:val="en-SG"/>
            </w:rPr>
            <w:delText xml:space="preserve">and then </w:delText>
          </w:r>
          <w:r w:rsidDel="00BC4D20">
            <w:rPr>
              <w:rFonts w:ascii="CIDFont+F5" w:hAnsi="CIDFont+F5" w:cs="CIDFont+F5"/>
              <w:sz w:val="22"/>
              <w:lang w:val="en-SG"/>
            </w:rPr>
            <w:delText>Use First Row as Headers.</w:delText>
          </w:r>
        </w:del>
      </w:ins>
    </w:p>
    <w:p w14:paraId="5E6D20F0" w14:textId="70912B77" w:rsidR="00C251CC" w:rsidDel="00BC4D20" w:rsidRDefault="0021733C" w:rsidP="006675F1">
      <w:pPr>
        <w:ind w:left="720" w:firstLine="139"/>
        <w:rPr>
          <w:ins w:id="1311" w:author="Author"/>
          <w:del w:id="1312" w:author="Author"/>
          <w:rFonts w:ascii="CIDFont+F5" w:hAnsi="CIDFont+F5" w:cs="CIDFont+F5"/>
          <w:sz w:val="22"/>
          <w:lang w:val="en-SG"/>
        </w:rPr>
      </w:pPr>
      <w:ins w:id="1313" w:author="Author">
        <w:del w:id="1314" w:author="Author">
          <w:r w:rsidDel="00BC4D20">
            <w:rPr>
              <w:noProof/>
            </w:rPr>
            <w:drawing>
              <wp:inline distT="0" distB="0" distL="0" distR="0" wp14:anchorId="2F8DEA3C" wp14:editId="725FD3F0">
                <wp:extent cx="5113463" cy="1181202"/>
                <wp:effectExtent l="0" t="0" r="0" b="0"/>
                <wp:docPr id="22" name="Picture 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a:blip r:embed="rId47"/>
                        <a:stretch>
                          <a:fillRect/>
                        </a:stretch>
                      </pic:blipFill>
                      <pic:spPr>
                        <a:xfrm>
                          <a:off x="0" y="0"/>
                          <a:ext cx="5113463" cy="1181202"/>
                        </a:xfrm>
                        <a:prstGeom prst="rect">
                          <a:avLst/>
                        </a:prstGeom>
                      </pic:spPr>
                    </pic:pic>
                  </a:graphicData>
                </a:graphic>
              </wp:inline>
            </w:drawing>
          </w:r>
        </w:del>
      </w:ins>
    </w:p>
    <w:p w14:paraId="39752735" w14:textId="709315C2" w:rsidR="00674846" w:rsidRPr="00674846" w:rsidDel="00BC4D20" w:rsidRDefault="00674846" w:rsidP="006675F1">
      <w:pPr>
        <w:pStyle w:val="ListParagraph"/>
        <w:numPr>
          <w:ilvl w:val="0"/>
          <w:numId w:val="74"/>
        </w:numPr>
        <w:autoSpaceDE w:val="0"/>
        <w:autoSpaceDN w:val="0"/>
        <w:adjustRightInd w:val="0"/>
        <w:spacing w:after="0" w:line="240" w:lineRule="auto"/>
        <w:ind w:left="851" w:hanging="352"/>
        <w:rPr>
          <w:ins w:id="1315" w:author="Author"/>
          <w:del w:id="1316" w:author="Author"/>
          <w:rFonts w:ascii="CIDFont+F1" w:hAnsi="CIDFont+F1" w:cs="CIDFont+F1"/>
          <w:sz w:val="22"/>
          <w:lang w:val="en-SG"/>
          <w:rPrChange w:id="1317" w:author="Author">
            <w:rPr>
              <w:ins w:id="1318" w:author="Author"/>
              <w:del w:id="1319" w:author="Author"/>
              <w:lang w:val="en-SG"/>
            </w:rPr>
          </w:rPrChange>
        </w:rPr>
        <w:pPrChange w:id="1320" w:author="Author">
          <w:pPr>
            <w:autoSpaceDE w:val="0"/>
            <w:autoSpaceDN w:val="0"/>
            <w:adjustRightInd w:val="0"/>
            <w:spacing w:after="0" w:line="240" w:lineRule="auto"/>
          </w:pPr>
        </w:pPrChange>
      </w:pPr>
      <w:ins w:id="1321" w:author="Author">
        <w:del w:id="1322" w:author="Author">
          <w:r w:rsidRPr="00674846" w:rsidDel="00BC4D20">
            <w:rPr>
              <w:rFonts w:ascii="CIDFont+F1" w:hAnsi="CIDFont+F1" w:cs="CIDFont+F1"/>
              <w:sz w:val="22"/>
              <w:lang w:val="en-SG"/>
              <w:rPrChange w:id="1323" w:author="Author">
                <w:rPr>
                  <w:lang w:val="en-SG"/>
                </w:rPr>
              </w:rPrChange>
            </w:rPr>
            <w:delText>Because we have ingested data from a Text/CSV source, all columns have been defaulted</w:delText>
          </w:r>
          <w:r w:rsidDel="00BC4D20">
            <w:rPr>
              <w:rFonts w:ascii="CIDFont+F1" w:hAnsi="CIDFont+F1" w:cs="CIDFont+F1"/>
              <w:sz w:val="22"/>
              <w:lang w:val="en-SG"/>
            </w:rPr>
            <w:delText xml:space="preserve"> b</w:delText>
          </w:r>
          <w:r w:rsidRPr="00674846" w:rsidDel="00BC4D20">
            <w:rPr>
              <w:rFonts w:ascii="CIDFont+F1" w:hAnsi="CIDFont+F1" w:cs="CIDFont+F1"/>
              <w:sz w:val="22"/>
              <w:lang w:val="en-SG"/>
              <w:rPrChange w:id="1324" w:author="Author">
                <w:rPr>
                  <w:lang w:val="en-SG"/>
                </w:rPr>
              </w:rPrChange>
            </w:rPr>
            <w:delText>to a ‘Text’ Data Type. To successfully ingest and model the data, we can set the datatype for non-text columns.</w:delText>
          </w:r>
        </w:del>
      </w:ins>
    </w:p>
    <w:p w14:paraId="26BDB488" w14:textId="3A2F8D8C" w:rsidR="00CE2E22" w:rsidDel="00BC4D20" w:rsidRDefault="00674846" w:rsidP="006675F1">
      <w:pPr>
        <w:autoSpaceDE w:val="0"/>
        <w:autoSpaceDN w:val="0"/>
        <w:adjustRightInd w:val="0"/>
        <w:spacing w:after="0" w:line="240" w:lineRule="auto"/>
        <w:ind w:left="851"/>
        <w:rPr>
          <w:ins w:id="1325" w:author="Author"/>
          <w:del w:id="1326" w:author="Author"/>
          <w:rFonts w:ascii="CIDFont+F1" w:hAnsi="CIDFont+F1" w:cs="CIDFont+F1"/>
          <w:sz w:val="22"/>
          <w:lang w:val="en-SG"/>
        </w:rPr>
      </w:pPr>
      <w:ins w:id="1327" w:author="Author">
        <w:del w:id="1328" w:author="Author">
          <w:r w:rsidDel="00BC4D20">
            <w:rPr>
              <w:rFonts w:ascii="CIDFont+F1" w:hAnsi="CIDFont+F1" w:cs="CIDFont+F1"/>
              <w:sz w:val="22"/>
              <w:lang w:val="en-SG"/>
            </w:rPr>
            <w:delText xml:space="preserve">To change the datatype, click the </w:delText>
          </w:r>
          <w:r w:rsidDel="00BC4D20">
            <w:rPr>
              <w:rFonts w:ascii="CIDFont+F5" w:hAnsi="CIDFont+F5" w:cs="CIDFont+F5"/>
              <w:sz w:val="22"/>
              <w:lang w:val="en-SG"/>
            </w:rPr>
            <w:delText xml:space="preserve">ABC </w:delText>
          </w:r>
          <w:r w:rsidDel="00BC4D20">
            <w:rPr>
              <w:rFonts w:ascii="CIDFont+F1" w:hAnsi="CIDFont+F1" w:cs="CIDFont+F1"/>
              <w:sz w:val="22"/>
              <w:lang w:val="en-SG"/>
            </w:rPr>
            <w:delText xml:space="preserve">icon within the column heading. </w:delText>
          </w:r>
        </w:del>
      </w:ins>
    </w:p>
    <w:p w14:paraId="77ADE050" w14:textId="3747F44D" w:rsidR="00CE2E22" w:rsidDel="00BC4D20" w:rsidRDefault="00CE2E22" w:rsidP="006675F1">
      <w:pPr>
        <w:autoSpaceDE w:val="0"/>
        <w:autoSpaceDN w:val="0"/>
        <w:adjustRightInd w:val="0"/>
        <w:spacing w:after="0" w:line="240" w:lineRule="auto"/>
        <w:ind w:left="851"/>
        <w:rPr>
          <w:ins w:id="1329" w:author="Author"/>
          <w:del w:id="1330" w:author="Author"/>
          <w:rFonts w:ascii="CIDFont+F1" w:hAnsi="CIDFont+F1" w:cs="CIDFont+F1"/>
          <w:sz w:val="22"/>
          <w:lang w:val="en-SG"/>
        </w:rPr>
      </w:pPr>
      <w:moveToRangeStart w:id="1331" w:author="Author" w:name="move84460182"/>
      <w:moveTo w:id="1332" w:author="Author">
        <w:del w:id="1333" w:author="Author">
          <w:r w:rsidDel="00BC4D20">
            <w:rPr>
              <w:noProof/>
            </w:rPr>
            <w:drawing>
              <wp:inline distT="0" distB="0" distL="0" distR="0" wp14:anchorId="0934AB55" wp14:editId="449D8790">
                <wp:extent cx="1097280" cy="1203960"/>
                <wp:effectExtent l="0" t="0" r="7620" b="0"/>
                <wp:docPr id="24"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rotWithShape="1">
                        <a:blip r:embed="rId48"/>
                        <a:srcRect t="1" r="4106" b="43155"/>
                        <a:stretch/>
                      </pic:blipFill>
                      <pic:spPr bwMode="auto">
                        <a:xfrm>
                          <a:off x="0" y="0"/>
                          <a:ext cx="1098461" cy="1205256"/>
                        </a:xfrm>
                        <a:prstGeom prst="rect">
                          <a:avLst/>
                        </a:prstGeom>
                        <a:ln>
                          <a:noFill/>
                        </a:ln>
                        <a:extLst>
                          <a:ext uri="{53640926-AAD7-44D8-BBD7-CCE9431645EC}">
                            <a14:shadowObscured xmlns:a14="http://schemas.microsoft.com/office/drawing/2010/main"/>
                          </a:ext>
                        </a:extLst>
                      </pic:spPr>
                    </pic:pic>
                  </a:graphicData>
                </a:graphic>
              </wp:inline>
            </w:drawing>
          </w:r>
        </w:del>
      </w:moveTo>
      <w:moveToRangeEnd w:id="1331"/>
    </w:p>
    <w:p w14:paraId="57269569" w14:textId="2131ECB5" w:rsidR="00674846" w:rsidDel="00BC4D20" w:rsidRDefault="00674846" w:rsidP="006675F1">
      <w:pPr>
        <w:autoSpaceDE w:val="0"/>
        <w:autoSpaceDN w:val="0"/>
        <w:adjustRightInd w:val="0"/>
        <w:spacing w:after="0" w:line="240" w:lineRule="auto"/>
        <w:ind w:left="851"/>
        <w:rPr>
          <w:ins w:id="1334" w:author="Author"/>
          <w:del w:id="1335" w:author="Author"/>
          <w:rFonts w:ascii="CIDFont+F1" w:hAnsi="CIDFont+F1" w:cs="CIDFont+F1"/>
          <w:sz w:val="22"/>
          <w:lang w:val="en-SG"/>
        </w:rPr>
      </w:pPr>
      <w:ins w:id="1336" w:author="Author">
        <w:del w:id="1337" w:author="Author">
          <w:r w:rsidDel="00BC4D20">
            <w:rPr>
              <w:rFonts w:ascii="CIDFont+F1" w:hAnsi="CIDFont+F1" w:cs="CIDFont+F1"/>
              <w:sz w:val="22"/>
              <w:lang w:val="en-SG"/>
            </w:rPr>
            <w:delText>Update the datatype for the columns listed below.</w:delText>
          </w:r>
        </w:del>
      </w:ins>
    </w:p>
    <w:tbl>
      <w:tblPr>
        <w:tblStyle w:val="ListTable3-Accent1"/>
        <w:tblpPr w:leftFromText="180" w:rightFromText="180" w:vertAnchor="text" w:horzAnchor="margin" w:tblpXSpec="center" w:tblpY="78"/>
        <w:tblW w:w="6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2"/>
        <w:gridCol w:w="3252"/>
      </w:tblGrid>
      <w:tr w:rsidR="00CE2E22" w:rsidDel="00BC4D20" w14:paraId="748E1F8B" w14:textId="65B52000" w:rsidTr="00CE2E22">
        <w:trPr>
          <w:cnfStyle w:val="100000000000" w:firstRow="1" w:lastRow="0" w:firstColumn="0" w:lastColumn="0" w:oddVBand="0" w:evenVBand="0" w:oddHBand="0" w:evenHBand="0" w:firstRowFirstColumn="0" w:firstRowLastColumn="0" w:lastRowFirstColumn="0" w:lastRowLastColumn="0"/>
          <w:trHeight w:val="252"/>
          <w:ins w:id="1338" w:author="Author"/>
          <w:del w:id="1339" w:author="Author"/>
        </w:trPr>
        <w:tc>
          <w:tcPr>
            <w:cnfStyle w:val="001000000100" w:firstRow="0" w:lastRow="0" w:firstColumn="1" w:lastColumn="0" w:oddVBand="0" w:evenVBand="0" w:oddHBand="0" w:evenHBand="0" w:firstRowFirstColumn="1" w:firstRowLastColumn="0" w:lastRowFirstColumn="0" w:lastRowLastColumn="0"/>
            <w:tcW w:w="3252" w:type="dxa"/>
          </w:tcPr>
          <w:p w14:paraId="3E56C1FB" w14:textId="62EB897B" w:rsidR="00CE2E22" w:rsidDel="00BC4D20" w:rsidRDefault="00CE2E22" w:rsidP="006675F1">
            <w:pPr>
              <w:autoSpaceDE w:val="0"/>
              <w:autoSpaceDN w:val="0"/>
              <w:adjustRightInd w:val="0"/>
              <w:rPr>
                <w:ins w:id="1340" w:author="Author"/>
                <w:del w:id="1341" w:author="Author"/>
                <w:rFonts w:ascii="CIDFont+F1" w:hAnsi="CIDFont+F1" w:cs="CIDFont+F1"/>
                <w:sz w:val="22"/>
                <w:lang w:val="en-SG"/>
              </w:rPr>
            </w:pPr>
            <w:ins w:id="1342" w:author="Author">
              <w:del w:id="1343" w:author="Author">
                <w:r w:rsidDel="00BC4D20">
                  <w:rPr>
                    <w:rFonts w:ascii="CIDFont+F1" w:hAnsi="CIDFont+F1" w:cs="CIDFont+F1"/>
                    <w:sz w:val="22"/>
                    <w:lang w:val="en-SG"/>
                  </w:rPr>
                  <w:delText>Column Heading</w:delText>
                </w:r>
              </w:del>
            </w:ins>
          </w:p>
        </w:tc>
        <w:tc>
          <w:tcPr>
            <w:tcW w:w="3252" w:type="dxa"/>
          </w:tcPr>
          <w:p w14:paraId="215C7F58" w14:textId="633E3CF3" w:rsidR="00CE2E22" w:rsidDel="00BC4D20" w:rsidRDefault="00CE2E22" w:rsidP="006675F1">
            <w:pPr>
              <w:autoSpaceDE w:val="0"/>
              <w:autoSpaceDN w:val="0"/>
              <w:adjustRightInd w:val="0"/>
              <w:cnfStyle w:val="100000000000" w:firstRow="1" w:lastRow="0" w:firstColumn="0" w:lastColumn="0" w:oddVBand="0" w:evenVBand="0" w:oddHBand="0" w:evenHBand="0" w:firstRowFirstColumn="0" w:firstRowLastColumn="0" w:lastRowFirstColumn="0" w:lastRowLastColumn="0"/>
              <w:rPr>
                <w:ins w:id="1344" w:author="Author"/>
                <w:del w:id="1345" w:author="Author"/>
                <w:rFonts w:ascii="CIDFont+F1" w:hAnsi="CIDFont+F1" w:cs="CIDFont+F1"/>
                <w:sz w:val="22"/>
                <w:lang w:val="en-SG"/>
              </w:rPr>
            </w:pPr>
            <w:ins w:id="1346" w:author="Author">
              <w:del w:id="1347" w:author="Author">
                <w:r w:rsidDel="00BC4D20">
                  <w:rPr>
                    <w:rFonts w:ascii="CIDFont+F1" w:hAnsi="CIDFont+F1" w:cs="CIDFont+F1"/>
                    <w:sz w:val="22"/>
                    <w:lang w:val="en-SG"/>
                  </w:rPr>
                  <w:delText>New Data Type</w:delText>
                </w:r>
              </w:del>
            </w:ins>
          </w:p>
        </w:tc>
      </w:tr>
      <w:tr w:rsidR="00CE2E22" w:rsidDel="00BC4D20" w14:paraId="0AD23FA1" w14:textId="5792DC2E" w:rsidTr="00CE2E22">
        <w:trPr>
          <w:cnfStyle w:val="000000100000" w:firstRow="0" w:lastRow="0" w:firstColumn="0" w:lastColumn="0" w:oddVBand="0" w:evenVBand="0" w:oddHBand="1" w:evenHBand="0" w:firstRowFirstColumn="0" w:firstRowLastColumn="0" w:lastRowFirstColumn="0" w:lastRowLastColumn="0"/>
          <w:trHeight w:val="252"/>
          <w:ins w:id="1348" w:author="Author"/>
          <w:del w:id="1349" w:author="Author"/>
        </w:trPr>
        <w:tc>
          <w:tcPr>
            <w:cnfStyle w:val="001000000000" w:firstRow="0" w:lastRow="0" w:firstColumn="1" w:lastColumn="0" w:oddVBand="0" w:evenVBand="0" w:oddHBand="0" w:evenHBand="0" w:firstRowFirstColumn="0" w:firstRowLastColumn="0" w:lastRowFirstColumn="0" w:lastRowLastColumn="0"/>
            <w:tcW w:w="3252" w:type="dxa"/>
          </w:tcPr>
          <w:p w14:paraId="0B5D09C4" w14:textId="4E4DD776" w:rsidR="00CE2E22" w:rsidDel="00BC4D20" w:rsidRDefault="00CE2E22" w:rsidP="006675F1">
            <w:pPr>
              <w:autoSpaceDE w:val="0"/>
              <w:autoSpaceDN w:val="0"/>
              <w:adjustRightInd w:val="0"/>
              <w:rPr>
                <w:ins w:id="1350" w:author="Author"/>
                <w:del w:id="1351" w:author="Author"/>
                <w:rFonts w:ascii="CIDFont+F1" w:hAnsi="CIDFont+F1" w:cs="CIDFont+F1"/>
                <w:sz w:val="22"/>
                <w:lang w:val="en-SG"/>
              </w:rPr>
            </w:pPr>
            <w:ins w:id="1352" w:author="Author">
              <w:del w:id="1353" w:author="Author">
                <w:r w:rsidDel="00BC4D20">
                  <w:rPr>
                    <w:rFonts w:ascii="CIDFont+F1" w:hAnsi="CIDFont+F1" w:cs="CIDFont+F1"/>
                    <w:sz w:val="22"/>
                    <w:lang w:val="en-SG"/>
                  </w:rPr>
                  <w:delText>DateOfBirth</w:delText>
                </w:r>
              </w:del>
            </w:ins>
          </w:p>
        </w:tc>
        <w:tc>
          <w:tcPr>
            <w:tcW w:w="3252" w:type="dxa"/>
          </w:tcPr>
          <w:p w14:paraId="0B4C57D5" w14:textId="5B36922E" w:rsidR="00CE2E22" w:rsidDel="00BC4D20" w:rsidRDefault="00CE2E22" w:rsidP="006675F1">
            <w:pPr>
              <w:autoSpaceDE w:val="0"/>
              <w:autoSpaceDN w:val="0"/>
              <w:adjustRightInd w:val="0"/>
              <w:cnfStyle w:val="000000100000" w:firstRow="0" w:lastRow="0" w:firstColumn="0" w:lastColumn="0" w:oddVBand="0" w:evenVBand="0" w:oddHBand="1" w:evenHBand="0" w:firstRowFirstColumn="0" w:firstRowLastColumn="0" w:lastRowFirstColumn="0" w:lastRowLastColumn="0"/>
              <w:rPr>
                <w:ins w:id="1354" w:author="Author"/>
                <w:del w:id="1355" w:author="Author"/>
                <w:rFonts w:ascii="CIDFont+F1" w:hAnsi="CIDFont+F1" w:cs="CIDFont+F1"/>
                <w:sz w:val="22"/>
                <w:lang w:val="en-SG"/>
              </w:rPr>
            </w:pPr>
            <w:ins w:id="1356" w:author="Author">
              <w:del w:id="1357" w:author="Author">
                <w:r w:rsidDel="00BC4D20">
                  <w:rPr>
                    <w:rFonts w:ascii="CIDFont+F1" w:hAnsi="CIDFont+F1" w:cs="CIDFont+F1"/>
                    <w:sz w:val="22"/>
                    <w:lang w:val="en-SG"/>
                  </w:rPr>
                  <w:delText>Date</w:delText>
                </w:r>
              </w:del>
            </w:ins>
          </w:p>
        </w:tc>
      </w:tr>
      <w:tr w:rsidR="00CE2E22" w:rsidDel="00BC4D20" w14:paraId="3AF0947E" w14:textId="7105A507" w:rsidTr="00CE2E22">
        <w:trPr>
          <w:trHeight w:val="252"/>
          <w:ins w:id="1358" w:author="Author"/>
          <w:del w:id="1359" w:author="Author"/>
        </w:trPr>
        <w:tc>
          <w:tcPr>
            <w:cnfStyle w:val="001000000000" w:firstRow="0" w:lastRow="0" w:firstColumn="1" w:lastColumn="0" w:oddVBand="0" w:evenVBand="0" w:oddHBand="0" w:evenHBand="0" w:firstRowFirstColumn="0" w:firstRowLastColumn="0" w:lastRowFirstColumn="0" w:lastRowLastColumn="0"/>
            <w:tcW w:w="3252" w:type="dxa"/>
          </w:tcPr>
          <w:p w14:paraId="3EDFAE46" w14:textId="34677BF0" w:rsidR="00CE2E22" w:rsidDel="00BC4D20" w:rsidRDefault="00CE2E22" w:rsidP="006675F1">
            <w:pPr>
              <w:autoSpaceDE w:val="0"/>
              <w:autoSpaceDN w:val="0"/>
              <w:adjustRightInd w:val="0"/>
              <w:rPr>
                <w:ins w:id="1360" w:author="Author"/>
                <w:del w:id="1361" w:author="Author"/>
                <w:rFonts w:ascii="CIDFont+F1" w:hAnsi="CIDFont+F1" w:cs="CIDFont+F1"/>
                <w:sz w:val="22"/>
                <w:lang w:val="en-SG"/>
              </w:rPr>
            </w:pPr>
            <w:ins w:id="1362" w:author="Author">
              <w:del w:id="1363" w:author="Author">
                <w:r w:rsidDel="00BC4D20">
                  <w:rPr>
                    <w:rFonts w:ascii="CIDFont+F1" w:hAnsi="CIDFont+F1" w:cs="CIDFont+F1"/>
                    <w:sz w:val="22"/>
                    <w:lang w:val="en-SG"/>
                  </w:rPr>
                  <w:delText>CreatedOn</w:delText>
                </w:r>
              </w:del>
            </w:ins>
          </w:p>
        </w:tc>
        <w:tc>
          <w:tcPr>
            <w:tcW w:w="3252" w:type="dxa"/>
          </w:tcPr>
          <w:p w14:paraId="262D8268" w14:textId="06972F7E" w:rsidR="00CE2E22" w:rsidDel="00BC4D20" w:rsidRDefault="00CE2E22" w:rsidP="006675F1">
            <w:pPr>
              <w:autoSpaceDE w:val="0"/>
              <w:autoSpaceDN w:val="0"/>
              <w:adjustRightInd w:val="0"/>
              <w:cnfStyle w:val="000000000000" w:firstRow="0" w:lastRow="0" w:firstColumn="0" w:lastColumn="0" w:oddVBand="0" w:evenVBand="0" w:oddHBand="0" w:evenHBand="0" w:firstRowFirstColumn="0" w:firstRowLastColumn="0" w:lastRowFirstColumn="0" w:lastRowLastColumn="0"/>
              <w:rPr>
                <w:ins w:id="1364" w:author="Author"/>
                <w:del w:id="1365" w:author="Author"/>
                <w:rFonts w:ascii="CIDFont+F1" w:hAnsi="CIDFont+F1" w:cs="CIDFont+F1"/>
                <w:sz w:val="22"/>
                <w:lang w:val="en-SG"/>
              </w:rPr>
            </w:pPr>
            <w:ins w:id="1366" w:author="Author">
              <w:del w:id="1367" w:author="Author">
                <w:r w:rsidDel="00BC4D20">
                  <w:rPr>
                    <w:rFonts w:ascii="CIDFont+F1" w:hAnsi="CIDFont+F1" w:cs="CIDFont+F1"/>
                    <w:sz w:val="22"/>
                    <w:lang w:val="en-SG"/>
                  </w:rPr>
                  <w:delText>Date/Time/Zone</w:delText>
                </w:r>
              </w:del>
            </w:ins>
          </w:p>
        </w:tc>
      </w:tr>
    </w:tbl>
    <w:p w14:paraId="6AE598FB" w14:textId="0098E1FC" w:rsidR="006376E8" w:rsidDel="00BC4D20" w:rsidRDefault="006376E8" w:rsidP="006675F1">
      <w:pPr>
        <w:autoSpaceDE w:val="0"/>
        <w:autoSpaceDN w:val="0"/>
        <w:adjustRightInd w:val="0"/>
        <w:spacing w:after="0" w:line="240" w:lineRule="auto"/>
        <w:ind w:left="851"/>
        <w:rPr>
          <w:ins w:id="1368" w:author="Author"/>
          <w:del w:id="1369" w:author="Author"/>
          <w:rFonts w:ascii="CIDFont+F1" w:hAnsi="CIDFont+F1" w:cs="CIDFont+F1"/>
          <w:sz w:val="22"/>
          <w:lang w:val="en-SG"/>
        </w:rPr>
      </w:pPr>
    </w:p>
    <w:tbl>
      <w:tblPr>
        <w:tblStyle w:val="ListTable3-Accent1"/>
        <w:tblW w:w="6504" w:type="dxa"/>
        <w:tblInd w:w="7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370" w:author="Author">
          <w:tblPr>
            <w:tblStyle w:val="TableGrid"/>
            <w:tblW w:w="0" w:type="auto"/>
            <w:tblInd w:w="851" w:type="dxa"/>
            <w:tblLook w:val="04A0" w:firstRow="1" w:lastRow="0" w:firstColumn="1" w:lastColumn="0" w:noHBand="0" w:noVBand="1"/>
          </w:tblPr>
        </w:tblPrChange>
      </w:tblPr>
      <w:tblGrid>
        <w:gridCol w:w="3252"/>
        <w:gridCol w:w="3252"/>
        <w:tblGridChange w:id="1371">
          <w:tblGrid>
            <w:gridCol w:w="4970"/>
            <w:gridCol w:w="4969"/>
          </w:tblGrid>
        </w:tblGridChange>
      </w:tblGrid>
      <w:tr w:rsidR="006376E8" w:rsidDel="00BC4D20" w14:paraId="0145F9A6" w14:textId="30A9921B" w:rsidTr="00CE2E22">
        <w:trPr>
          <w:cnfStyle w:val="100000000000" w:firstRow="1" w:lastRow="0" w:firstColumn="0" w:lastColumn="0" w:oddVBand="0" w:evenVBand="0" w:oddHBand="0" w:evenHBand="0" w:firstRowFirstColumn="0" w:firstRowLastColumn="0" w:lastRowFirstColumn="0" w:lastRowLastColumn="0"/>
          <w:trHeight w:val="252"/>
          <w:ins w:id="1372" w:author="Author"/>
          <w:del w:id="1373" w:author="Author"/>
        </w:trPr>
        <w:tc>
          <w:tcPr>
            <w:cnfStyle w:val="001000000100" w:firstRow="0" w:lastRow="0" w:firstColumn="1" w:lastColumn="0" w:oddVBand="0" w:evenVBand="0" w:oddHBand="0" w:evenHBand="0" w:firstRowFirstColumn="1" w:firstRowLastColumn="0" w:lastRowFirstColumn="0" w:lastRowLastColumn="0"/>
            <w:tcW w:w="3252" w:type="dxa"/>
            <w:tcBorders>
              <w:bottom w:val="none" w:sz="0" w:space="0" w:color="auto"/>
              <w:right w:val="none" w:sz="0" w:space="0" w:color="auto"/>
            </w:tcBorders>
            <w:tcPrChange w:id="1374" w:author="Author">
              <w:tcPr>
                <w:tcW w:w="5395" w:type="dxa"/>
              </w:tcPr>
            </w:tcPrChange>
          </w:tcPr>
          <w:p w14:paraId="6F3AD279" w14:textId="2E01E990" w:rsidR="006376E8" w:rsidDel="00BC4D20" w:rsidRDefault="0084128F" w:rsidP="006675F1">
            <w:pPr>
              <w:autoSpaceDE w:val="0"/>
              <w:autoSpaceDN w:val="0"/>
              <w:adjustRightInd w:val="0"/>
              <w:cnfStyle w:val="101000000100" w:firstRow="1" w:lastRow="0" w:firstColumn="1" w:lastColumn="0" w:oddVBand="0" w:evenVBand="0" w:oddHBand="0" w:evenHBand="0" w:firstRowFirstColumn="1" w:firstRowLastColumn="0" w:lastRowFirstColumn="0" w:lastRowLastColumn="0"/>
              <w:rPr>
                <w:ins w:id="1375" w:author="Author"/>
                <w:del w:id="1376" w:author="Author"/>
                <w:rFonts w:ascii="CIDFont+F1" w:hAnsi="CIDFont+F1" w:cs="CIDFont+F1"/>
                <w:sz w:val="22"/>
                <w:lang w:val="en-SG"/>
              </w:rPr>
            </w:pPr>
            <w:ins w:id="1377" w:author="Author">
              <w:del w:id="1378" w:author="Author">
                <w:r w:rsidDel="00BC4D20">
                  <w:rPr>
                    <w:rFonts w:ascii="CIDFont+F1" w:hAnsi="CIDFont+F1" w:cs="CIDFont+F1"/>
                    <w:sz w:val="22"/>
                    <w:lang w:val="en-SG"/>
                  </w:rPr>
                  <w:delText>Column Heading</w:delText>
                </w:r>
              </w:del>
            </w:ins>
          </w:p>
        </w:tc>
        <w:tc>
          <w:tcPr>
            <w:tcW w:w="3252" w:type="dxa"/>
            <w:tcPrChange w:id="1379" w:author="Author">
              <w:tcPr>
                <w:tcW w:w="5395" w:type="dxa"/>
              </w:tcPr>
            </w:tcPrChange>
          </w:tcPr>
          <w:p w14:paraId="3EA9559B" w14:textId="708EC85D" w:rsidR="006376E8" w:rsidDel="00BC4D20" w:rsidRDefault="0084128F" w:rsidP="006675F1">
            <w:pPr>
              <w:autoSpaceDE w:val="0"/>
              <w:autoSpaceDN w:val="0"/>
              <w:adjustRightInd w:val="0"/>
              <w:cnfStyle w:val="100000000000" w:firstRow="1" w:lastRow="0" w:firstColumn="0" w:lastColumn="0" w:oddVBand="0" w:evenVBand="0" w:oddHBand="0" w:evenHBand="0" w:firstRowFirstColumn="0" w:firstRowLastColumn="0" w:lastRowFirstColumn="0" w:lastRowLastColumn="0"/>
              <w:rPr>
                <w:ins w:id="1380" w:author="Author"/>
                <w:del w:id="1381" w:author="Author"/>
                <w:rFonts w:ascii="CIDFont+F1" w:hAnsi="CIDFont+F1" w:cs="CIDFont+F1"/>
                <w:sz w:val="22"/>
                <w:lang w:val="en-SG"/>
              </w:rPr>
            </w:pPr>
            <w:ins w:id="1382" w:author="Author">
              <w:del w:id="1383" w:author="Author">
                <w:r w:rsidDel="00BC4D20">
                  <w:rPr>
                    <w:rFonts w:ascii="CIDFont+F1" w:hAnsi="CIDFont+F1" w:cs="CIDFont+F1"/>
                    <w:sz w:val="22"/>
                    <w:lang w:val="en-SG"/>
                  </w:rPr>
                  <w:delText>New Data Type</w:delText>
                </w:r>
              </w:del>
            </w:ins>
          </w:p>
        </w:tc>
      </w:tr>
      <w:tr w:rsidR="006376E8" w:rsidDel="00BC4D20" w14:paraId="20458D20" w14:textId="4C44E29C" w:rsidTr="00CE2E22">
        <w:trPr>
          <w:cnfStyle w:val="000000100000" w:firstRow="0" w:lastRow="0" w:firstColumn="0" w:lastColumn="0" w:oddVBand="0" w:evenVBand="0" w:oddHBand="1" w:evenHBand="0" w:firstRowFirstColumn="0" w:firstRowLastColumn="0" w:lastRowFirstColumn="0" w:lastRowLastColumn="0"/>
          <w:trHeight w:val="252"/>
          <w:ins w:id="1384" w:author="Author"/>
          <w:del w:id="1385" w:author="Author"/>
        </w:trPr>
        <w:tc>
          <w:tcPr>
            <w:cnfStyle w:val="001000000000" w:firstRow="0" w:lastRow="0" w:firstColumn="1" w:lastColumn="0" w:oddVBand="0" w:evenVBand="0" w:oddHBand="0" w:evenHBand="0" w:firstRowFirstColumn="0" w:firstRowLastColumn="0" w:lastRowFirstColumn="0" w:lastRowLastColumn="0"/>
            <w:tcW w:w="3252" w:type="dxa"/>
            <w:tcBorders>
              <w:top w:val="none" w:sz="0" w:space="0" w:color="auto"/>
              <w:bottom w:val="none" w:sz="0" w:space="0" w:color="auto"/>
              <w:right w:val="none" w:sz="0" w:space="0" w:color="auto"/>
            </w:tcBorders>
            <w:tcPrChange w:id="1386" w:author="Author">
              <w:tcPr>
                <w:tcW w:w="5395" w:type="dxa"/>
              </w:tcPr>
            </w:tcPrChange>
          </w:tcPr>
          <w:p w14:paraId="7486FCB7" w14:textId="7456F0D8" w:rsidR="006376E8" w:rsidDel="00BC4D20" w:rsidRDefault="006376E8" w:rsidP="006675F1">
            <w:pPr>
              <w:autoSpaceDE w:val="0"/>
              <w:autoSpaceDN w:val="0"/>
              <w:adjustRightInd w:val="0"/>
              <w:cnfStyle w:val="001000100000" w:firstRow="0" w:lastRow="0" w:firstColumn="1" w:lastColumn="0" w:oddVBand="0" w:evenVBand="0" w:oddHBand="1" w:evenHBand="0" w:firstRowFirstColumn="0" w:firstRowLastColumn="0" w:lastRowFirstColumn="0" w:lastRowLastColumn="0"/>
              <w:rPr>
                <w:ins w:id="1387" w:author="Author"/>
                <w:del w:id="1388" w:author="Author"/>
                <w:rFonts w:ascii="CIDFont+F1" w:hAnsi="CIDFont+F1" w:cs="CIDFont+F1"/>
                <w:sz w:val="22"/>
                <w:lang w:val="en-SG"/>
              </w:rPr>
            </w:pPr>
          </w:p>
        </w:tc>
        <w:tc>
          <w:tcPr>
            <w:tcW w:w="3252" w:type="dxa"/>
            <w:tcBorders>
              <w:top w:val="none" w:sz="0" w:space="0" w:color="auto"/>
              <w:bottom w:val="none" w:sz="0" w:space="0" w:color="auto"/>
            </w:tcBorders>
            <w:tcPrChange w:id="1389" w:author="Author">
              <w:tcPr>
                <w:tcW w:w="5395" w:type="dxa"/>
              </w:tcPr>
            </w:tcPrChange>
          </w:tcPr>
          <w:p w14:paraId="7999E726" w14:textId="466282E8" w:rsidR="006376E8" w:rsidDel="00BC4D20" w:rsidRDefault="006376E8" w:rsidP="006675F1">
            <w:pPr>
              <w:autoSpaceDE w:val="0"/>
              <w:autoSpaceDN w:val="0"/>
              <w:adjustRightInd w:val="0"/>
              <w:cnfStyle w:val="000000100000" w:firstRow="0" w:lastRow="0" w:firstColumn="0" w:lastColumn="0" w:oddVBand="0" w:evenVBand="0" w:oddHBand="1" w:evenHBand="0" w:firstRowFirstColumn="0" w:firstRowLastColumn="0" w:lastRowFirstColumn="0" w:lastRowLastColumn="0"/>
              <w:rPr>
                <w:ins w:id="1390" w:author="Author"/>
                <w:del w:id="1391" w:author="Author"/>
                <w:rFonts w:ascii="CIDFont+F1" w:hAnsi="CIDFont+F1" w:cs="CIDFont+F1"/>
                <w:sz w:val="22"/>
                <w:lang w:val="en-SG"/>
              </w:rPr>
            </w:pPr>
          </w:p>
        </w:tc>
      </w:tr>
      <w:tr w:rsidR="0084128F" w:rsidDel="00BC4D20" w14:paraId="0CD9261F" w14:textId="7FA68897" w:rsidTr="00CE2E22">
        <w:trPr>
          <w:trHeight w:val="252"/>
          <w:ins w:id="1392" w:author="Author"/>
          <w:del w:id="1393" w:author="Author"/>
        </w:trPr>
        <w:tc>
          <w:tcPr>
            <w:cnfStyle w:val="001000000000" w:firstRow="0" w:lastRow="0" w:firstColumn="1" w:lastColumn="0" w:oddVBand="0" w:evenVBand="0" w:oddHBand="0" w:evenHBand="0" w:firstRowFirstColumn="0" w:firstRowLastColumn="0" w:lastRowFirstColumn="0" w:lastRowLastColumn="0"/>
            <w:tcW w:w="3252" w:type="dxa"/>
            <w:tcBorders>
              <w:right w:val="none" w:sz="0" w:space="0" w:color="auto"/>
            </w:tcBorders>
            <w:tcPrChange w:id="1394" w:author="Author">
              <w:tcPr>
                <w:tcW w:w="5395" w:type="dxa"/>
              </w:tcPr>
            </w:tcPrChange>
          </w:tcPr>
          <w:p w14:paraId="7D30EABB" w14:textId="09B65CD5" w:rsidR="0084128F" w:rsidDel="00BC4D20" w:rsidRDefault="0084128F" w:rsidP="006675F1">
            <w:pPr>
              <w:autoSpaceDE w:val="0"/>
              <w:autoSpaceDN w:val="0"/>
              <w:adjustRightInd w:val="0"/>
              <w:rPr>
                <w:ins w:id="1395" w:author="Author"/>
                <w:del w:id="1396" w:author="Author"/>
                <w:rFonts w:ascii="CIDFont+F1" w:hAnsi="CIDFont+F1" w:cs="CIDFont+F1"/>
                <w:sz w:val="22"/>
                <w:lang w:val="en-SG"/>
              </w:rPr>
            </w:pPr>
          </w:p>
        </w:tc>
        <w:tc>
          <w:tcPr>
            <w:tcW w:w="3252" w:type="dxa"/>
            <w:tcPrChange w:id="1397" w:author="Author">
              <w:tcPr>
                <w:tcW w:w="5395" w:type="dxa"/>
              </w:tcPr>
            </w:tcPrChange>
          </w:tcPr>
          <w:p w14:paraId="58AA0044" w14:textId="341408E8" w:rsidR="0084128F" w:rsidDel="00BC4D20" w:rsidRDefault="0084128F" w:rsidP="006675F1">
            <w:pPr>
              <w:autoSpaceDE w:val="0"/>
              <w:autoSpaceDN w:val="0"/>
              <w:adjustRightInd w:val="0"/>
              <w:cnfStyle w:val="000000000000" w:firstRow="0" w:lastRow="0" w:firstColumn="0" w:lastColumn="0" w:oddVBand="0" w:evenVBand="0" w:oddHBand="0" w:evenHBand="0" w:firstRowFirstColumn="0" w:firstRowLastColumn="0" w:lastRowFirstColumn="0" w:lastRowLastColumn="0"/>
              <w:rPr>
                <w:ins w:id="1398" w:author="Author"/>
                <w:del w:id="1399" w:author="Author"/>
                <w:rFonts w:ascii="CIDFont+F1" w:hAnsi="CIDFont+F1" w:cs="CIDFont+F1"/>
                <w:sz w:val="22"/>
                <w:lang w:val="en-SG"/>
              </w:rPr>
            </w:pPr>
          </w:p>
        </w:tc>
      </w:tr>
    </w:tbl>
    <w:p w14:paraId="761D09BB" w14:textId="77777777" w:rsidR="00BC4D20" w:rsidRPr="006675F1" w:rsidRDefault="00BC4D20" w:rsidP="006675F1">
      <w:pPr>
        <w:pStyle w:val="ListParagraph"/>
        <w:numPr>
          <w:ilvl w:val="0"/>
          <w:numId w:val="98"/>
        </w:numPr>
        <w:shd w:val="clear" w:color="auto" w:fill="FFFFFF"/>
        <w:spacing w:before="100" w:beforeAutospacing="1" w:after="100" w:afterAutospacing="1" w:line="240" w:lineRule="auto"/>
        <w:rPr>
          <w:ins w:id="1400" w:author="Author"/>
          <w:rFonts w:eastAsia="Times New Roman" w:cs="Segoe UI"/>
          <w:color w:val="171717"/>
          <w:szCs w:val="20"/>
          <w:lang w:val="en-SG" w:eastAsia="en-SG"/>
          <w:rPrChange w:id="1401" w:author="Author">
            <w:rPr>
              <w:ins w:id="1402" w:author="Author"/>
              <w:rFonts w:eastAsia="Times New Roman" w:cs="Segoe UI"/>
              <w:color w:val="171717"/>
              <w:sz w:val="24"/>
              <w:szCs w:val="24"/>
              <w:lang w:val="en-SG" w:eastAsia="en-SG"/>
            </w:rPr>
          </w:rPrChange>
        </w:rPr>
        <w:pPrChange w:id="1403" w:author="Author">
          <w:pPr>
            <w:numPr>
              <w:numId w:val="97"/>
            </w:numPr>
            <w:shd w:val="clear" w:color="auto" w:fill="FFFFFF"/>
            <w:tabs>
              <w:tab w:val="num" w:pos="720"/>
            </w:tabs>
            <w:spacing w:before="100" w:beforeAutospacing="1" w:after="100" w:afterAutospacing="1" w:line="240" w:lineRule="auto"/>
            <w:ind w:left="1290" w:hanging="360"/>
          </w:pPr>
        </w:pPrChange>
      </w:pPr>
      <w:ins w:id="1404" w:author="Author">
        <w:r w:rsidRPr="006675F1">
          <w:rPr>
            <w:rFonts w:eastAsia="Times New Roman" w:cs="Segoe UI"/>
            <w:color w:val="171717"/>
            <w:szCs w:val="20"/>
            <w:lang w:val="en-SG" w:eastAsia="en-SG"/>
            <w:rPrChange w:id="1405" w:author="Author">
              <w:rPr>
                <w:rFonts w:eastAsia="Times New Roman" w:cs="Segoe UI"/>
                <w:color w:val="171717"/>
                <w:sz w:val="24"/>
                <w:szCs w:val="24"/>
                <w:lang w:val="en-SG" w:eastAsia="en-SG"/>
              </w:rPr>
            </w:rPrChange>
          </w:rPr>
          <w:t>Go to </w:t>
        </w:r>
        <w:r w:rsidRPr="006675F1">
          <w:rPr>
            <w:rFonts w:eastAsia="Times New Roman" w:cs="Segoe UI"/>
            <w:b/>
            <w:bCs/>
            <w:color w:val="171717"/>
            <w:szCs w:val="20"/>
            <w:lang w:val="en-SG" w:eastAsia="en-SG"/>
            <w:rPrChange w:id="1406" w:author="Author">
              <w:rPr>
                <w:rFonts w:eastAsia="Times New Roman" w:cs="Segoe UI"/>
                <w:b/>
                <w:bCs/>
                <w:color w:val="171717"/>
                <w:sz w:val="24"/>
                <w:szCs w:val="24"/>
                <w:lang w:val="en-SG" w:eastAsia="en-SG"/>
              </w:rPr>
            </w:rPrChange>
          </w:rPr>
          <w:t>Marketing</w:t>
        </w:r>
        <w:r w:rsidRPr="006675F1">
          <w:rPr>
            <w:rFonts w:eastAsia="Times New Roman" w:cs="Segoe UI"/>
            <w:color w:val="171717"/>
            <w:szCs w:val="20"/>
            <w:lang w:val="en-SG" w:eastAsia="en-SG"/>
            <w:rPrChange w:id="1407" w:author="Author">
              <w:rPr>
                <w:rFonts w:eastAsia="Times New Roman" w:cs="Segoe UI"/>
                <w:color w:val="171717"/>
                <w:sz w:val="24"/>
                <w:szCs w:val="24"/>
                <w:lang w:val="en-SG" w:eastAsia="en-SG"/>
              </w:rPr>
            </w:rPrChange>
          </w:rPr>
          <w:t> &gt; </w:t>
        </w:r>
        <w:r w:rsidRPr="006675F1">
          <w:rPr>
            <w:rFonts w:eastAsia="Times New Roman" w:cs="Segoe UI"/>
            <w:b/>
            <w:bCs/>
            <w:color w:val="171717"/>
            <w:szCs w:val="20"/>
            <w:lang w:val="en-SG" w:eastAsia="en-SG"/>
            <w:rPrChange w:id="1408" w:author="Author">
              <w:rPr>
                <w:rFonts w:eastAsia="Times New Roman" w:cs="Segoe UI"/>
                <w:b/>
                <w:bCs/>
                <w:color w:val="171717"/>
                <w:sz w:val="24"/>
                <w:szCs w:val="24"/>
                <w:lang w:val="en-SG" w:eastAsia="en-SG"/>
              </w:rPr>
            </w:rPrChange>
          </w:rPr>
          <w:t>Customers</w:t>
        </w:r>
        <w:r w:rsidRPr="006675F1">
          <w:rPr>
            <w:rFonts w:eastAsia="Times New Roman" w:cs="Segoe UI"/>
            <w:color w:val="171717"/>
            <w:szCs w:val="20"/>
            <w:lang w:val="en-SG" w:eastAsia="en-SG"/>
            <w:rPrChange w:id="1409" w:author="Author">
              <w:rPr>
                <w:rFonts w:eastAsia="Times New Roman" w:cs="Segoe UI"/>
                <w:color w:val="171717"/>
                <w:sz w:val="24"/>
                <w:szCs w:val="24"/>
                <w:lang w:val="en-SG" w:eastAsia="en-SG"/>
              </w:rPr>
            </w:rPrChange>
          </w:rPr>
          <w:t> &gt; </w:t>
        </w:r>
        <w:r w:rsidRPr="006675F1">
          <w:rPr>
            <w:rFonts w:eastAsia="Times New Roman" w:cs="Segoe UI"/>
            <w:b/>
            <w:bCs/>
            <w:color w:val="171717"/>
            <w:szCs w:val="20"/>
            <w:lang w:val="en-SG" w:eastAsia="en-SG"/>
            <w:rPrChange w:id="1410" w:author="Author">
              <w:rPr>
                <w:rFonts w:eastAsia="Times New Roman" w:cs="Segoe UI"/>
                <w:b/>
                <w:bCs/>
                <w:color w:val="171717"/>
                <w:sz w:val="24"/>
                <w:szCs w:val="24"/>
                <w:lang w:val="en-SG" w:eastAsia="en-SG"/>
              </w:rPr>
            </w:rPrChange>
          </w:rPr>
          <w:t>Contacts</w:t>
        </w:r>
        <w:r w:rsidRPr="006675F1">
          <w:rPr>
            <w:rFonts w:eastAsia="Times New Roman" w:cs="Segoe UI"/>
            <w:color w:val="171717"/>
            <w:szCs w:val="20"/>
            <w:lang w:val="en-SG" w:eastAsia="en-SG"/>
            <w:rPrChange w:id="1411" w:author="Author">
              <w:rPr>
                <w:rFonts w:eastAsia="Times New Roman" w:cs="Segoe UI"/>
                <w:color w:val="171717"/>
                <w:sz w:val="24"/>
                <w:szCs w:val="24"/>
                <w:lang w:val="en-SG" w:eastAsia="en-SG"/>
              </w:rPr>
            </w:rPrChange>
          </w:rPr>
          <w:t>. This takes you to a list of existing contacts. On the command bar, select </w:t>
        </w:r>
        <w:r w:rsidRPr="006675F1">
          <w:rPr>
            <w:rFonts w:eastAsia="Times New Roman" w:cs="Segoe UI"/>
            <w:b/>
            <w:bCs/>
            <w:color w:val="171717"/>
            <w:szCs w:val="20"/>
            <w:lang w:val="en-SG" w:eastAsia="en-SG"/>
            <w:rPrChange w:id="1412" w:author="Author">
              <w:rPr>
                <w:rFonts w:eastAsia="Times New Roman" w:cs="Segoe UI"/>
                <w:b/>
                <w:bCs/>
                <w:color w:val="171717"/>
                <w:sz w:val="24"/>
                <w:szCs w:val="24"/>
                <w:lang w:val="en-SG" w:eastAsia="en-SG"/>
              </w:rPr>
            </w:rPrChange>
          </w:rPr>
          <w:t>New</w:t>
        </w:r>
        <w:r w:rsidRPr="006675F1">
          <w:rPr>
            <w:rFonts w:eastAsia="Times New Roman" w:cs="Segoe UI"/>
            <w:color w:val="171717"/>
            <w:szCs w:val="20"/>
            <w:lang w:val="en-SG" w:eastAsia="en-SG"/>
            <w:rPrChange w:id="1413" w:author="Author">
              <w:rPr>
                <w:rFonts w:eastAsia="Times New Roman" w:cs="Segoe UI"/>
                <w:color w:val="171717"/>
                <w:sz w:val="24"/>
                <w:szCs w:val="24"/>
                <w:lang w:val="en-SG" w:eastAsia="en-SG"/>
              </w:rPr>
            </w:rPrChange>
          </w:rPr>
          <w:t>.</w:t>
        </w:r>
      </w:ins>
    </w:p>
    <w:p w14:paraId="530B50D4" w14:textId="731C513A" w:rsidR="00BC4D20" w:rsidRDefault="00BC4D20" w:rsidP="00BC4D20">
      <w:pPr>
        <w:shd w:val="clear" w:color="auto" w:fill="FFFFFF"/>
        <w:spacing w:before="100" w:beforeAutospacing="1" w:after="100" w:afterAutospacing="1" w:line="240" w:lineRule="auto"/>
        <w:ind w:left="1290"/>
        <w:rPr>
          <w:ins w:id="1414" w:author="Author"/>
          <w:rFonts w:eastAsia="Times New Roman" w:cs="Segoe UI"/>
          <w:color w:val="171717"/>
          <w:szCs w:val="20"/>
          <w:lang w:val="en-SG" w:eastAsia="en-SG"/>
        </w:rPr>
      </w:pPr>
      <w:ins w:id="1415" w:author="Author">
        <w:r w:rsidRPr="00BC4D20">
          <w:rPr>
            <w:rFonts w:eastAsia="Times New Roman" w:cs="Segoe UI"/>
            <w:noProof/>
            <w:color w:val="171717"/>
            <w:szCs w:val="20"/>
            <w:lang w:val="en-SG" w:eastAsia="en-SG"/>
            <w:rPrChange w:id="1416" w:author="Author">
              <w:rPr>
                <w:rFonts w:eastAsia="Times New Roman" w:cs="Segoe UI"/>
                <w:noProof/>
                <w:color w:val="171717"/>
                <w:sz w:val="24"/>
                <w:szCs w:val="24"/>
                <w:lang w:val="en-SG" w:eastAsia="en-SG"/>
              </w:rPr>
            </w:rPrChange>
          </w:rPr>
          <w:drawing>
            <wp:inline distT="0" distB="0" distL="0" distR="0" wp14:anchorId="498A79AC" wp14:editId="5DD37DE8">
              <wp:extent cx="5121910" cy="1306195"/>
              <wp:effectExtent l="0" t="0" r="2540" b="8255"/>
              <wp:docPr id="44" name="Picture 44" descr="Location of the new-conta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ation of the new-contact butt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21910" cy="1306195"/>
                      </a:xfrm>
                      <a:prstGeom prst="rect">
                        <a:avLst/>
                      </a:prstGeom>
                      <a:noFill/>
                      <a:ln>
                        <a:noFill/>
                      </a:ln>
                    </pic:spPr>
                  </pic:pic>
                </a:graphicData>
              </a:graphic>
            </wp:inline>
          </w:drawing>
        </w:r>
      </w:ins>
    </w:p>
    <w:p w14:paraId="4FB1DB21" w14:textId="02CCEDF3" w:rsidR="006675F1" w:rsidRPr="006675F1" w:rsidDel="006675F1" w:rsidRDefault="006675F1" w:rsidP="00F4740D">
      <w:pPr>
        <w:pStyle w:val="ListParagraph"/>
        <w:numPr>
          <w:ilvl w:val="0"/>
          <w:numId w:val="98"/>
        </w:numPr>
        <w:shd w:val="clear" w:color="auto" w:fill="FFFFFF"/>
        <w:spacing w:before="100" w:beforeAutospacing="1" w:after="100" w:afterAutospacing="1" w:line="240" w:lineRule="auto"/>
        <w:rPr>
          <w:ins w:id="1417" w:author="Author"/>
          <w:del w:id="1418" w:author="Author"/>
          <w:rFonts w:eastAsia="Times New Roman" w:cs="Segoe UI"/>
          <w:color w:val="171717"/>
          <w:szCs w:val="20"/>
          <w:lang w:val="en-SG" w:eastAsia="en-SG"/>
          <w:rPrChange w:id="1419" w:author="Author">
            <w:rPr>
              <w:ins w:id="1420" w:author="Author"/>
              <w:del w:id="1421" w:author="Author"/>
              <w:rFonts w:eastAsia="Times New Roman" w:cs="Segoe UI"/>
              <w:color w:val="171717"/>
              <w:sz w:val="24"/>
              <w:szCs w:val="24"/>
              <w:lang w:val="en-SG" w:eastAsia="en-SG"/>
            </w:rPr>
          </w:rPrChange>
        </w:rPr>
        <w:pPrChange w:id="1422" w:author="Author">
          <w:pPr>
            <w:shd w:val="clear" w:color="auto" w:fill="FFFFFF"/>
            <w:spacing w:before="100" w:beforeAutospacing="1" w:after="100" w:afterAutospacing="1" w:line="240" w:lineRule="auto"/>
            <w:ind w:left="1290"/>
          </w:pPr>
        </w:pPrChange>
      </w:pPr>
    </w:p>
    <w:p w14:paraId="7428C5A1" w14:textId="77777777" w:rsidR="00BC4D20" w:rsidRPr="006675F1" w:rsidDel="00F4740D" w:rsidRDefault="00BC4D20" w:rsidP="00F4740D">
      <w:pPr>
        <w:pStyle w:val="ListParagraph"/>
        <w:numPr>
          <w:ilvl w:val="0"/>
          <w:numId w:val="98"/>
        </w:numPr>
        <w:shd w:val="clear" w:color="auto" w:fill="FFFFFF"/>
        <w:spacing w:before="100" w:beforeAutospacing="1" w:after="100" w:afterAutospacing="1" w:line="240" w:lineRule="auto"/>
        <w:rPr>
          <w:ins w:id="1423" w:author="Author"/>
          <w:del w:id="1424" w:author="Author"/>
          <w:rFonts w:eastAsia="Times New Roman" w:cs="Segoe UI"/>
          <w:color w:val="171717"/>
          <w:szCs w:val="20"/>
          <w:lang w:val="en-SG" w:eastAsia="en-SG"/>
          <w:rPrChange w:id="1425" w:author="Author">
            <w:rPr>
              <w:ins w:id="1426" w:author="Author"/>
              <w:del w:id="1427" w:author="Author"/>
              <w:rFonts w:eastAsia="Times New Roman" w:cs="Segoe UI"/>
              <w:color w:val="171717"/>
              <w:sz w:val="24"/>
              <w:szCs w:val="24"/>
              <w:lang w:val="en-SG" w:eastAsia="en-SG"/>
            </w:rPr>
          </w:rPrChange>
        </w:rPr>
        <w:pPrChange w:id="1428" w:author="Author">
          <w:pPr>
            <w:numPr>
              <w:numId w:val="97"/>
            </w:numPr>
            <w:shd w:val="clear" w:color="auto" w:fill="FFFFFF"/>
            <w:tabs>
              <w:tab w:val="num" w:pos="720"/>
            </w:tabs>
            <w:spacing w:before="100" w:beforeAutospacing="1" w:after="100" w:afterAutospacing="1" w:line="240" w:lineRule="auto"/>
            <w:ind w:left="1290" w:hanging="360"/>
          </w:pPr>
        </w:pPrChange>
      </w:pPr>
      <w:ins w:id="1429" w:author="Author">
        <w:r w:rsidRPr="006675F1">
          <w:rPr>
            <w:rFonts w:eastAsia="Times New Roman" w:cs="Segoe UI"/>
            <w:color w:val="171717"/>
            <w:szCs w:val="20"/>
            <w:lang w:val="en-SG" w:eastAsia="en-SG"/>
            <w:rPrChange w:id="1430" w:author="Author">
              <w:rPr>
                <w:rFonts w:eastAsia="Times New Roman" w:cs="Segoe UI"/>
                <w:color w:val="171717"/>
                <w:sz w:val="24"/>
                <w:szCs w:val="24"/>
                <w:lang w:val="en-SG" w:eastAsia="en-SG"/>
              </w:rPr>
            </w:rPrChange>
          </w:rPr>
          <w:t>The </w:t>
        </w:r>
        <w:r w:rsidRPr="006675F1">
          <w:rPr>
            <w:rFonts w:eastAsia="Times New Roman" w:cs="Segoe UI"/>
            <w:b/>
            <w:bCs/>
            <w:color w:val="171717"/>
            <w:szCs w:val="20"/>
            <w:lang w:val="en-SG" w:eastAsia="en-SG"/>
            <w:rPrChange w:id="1431" w:author="Author">
              <w:rPr>
                <w:rFonts w:eastAsia="Times New Roman" w:cs="Segoe UI"/>
                <w:b/>
                <w:bCs/>
                <w:color w:val="171717"/>
                <w:sz w:val="24"/>
                <w:szCs w:val="24"/>
                <w:lang w:val="en-SG" w:eastAsia="en-SG"/>
              </w:rPr>
            </w:rPrChange>
          </w:rPr>
          <w:t>New Contact</w:t>
        </w:r>
        <w:r w:rsidRPr="006675F1">
          <w:rPr>
            <w:rFonts w:eastAsia="Times New Roman" w:cs="Segoe UI"/>
            <w:color w:val="171717"/>
            <w:szCs w:val="20"/>
            <w:lang w:val="en-SG" w:eastAsia="en-SG"/>
            <w:rPrChange w:id="1432" w:author="Author">
              <w:rPr>
                <w:rFonts w:eastAsia="Times New Roman" w:cs="Segoe UI"/>
                <w:color w:val="171717"/>
                <w:sz w:val="24"/>
                <w:szCs w:val="24"/>
                <w:lang w:val="en-SG" w:eastAsia="en-SG"/>
              </w:rPr>
            </w:rPrChange>
          </w:rPr>
          <w:t> page opens.</w:t>
        </w:r>
      </w:ins>
    </w:p>
    <w:p w14:paraId="1941C490" w14:textId="79352C3B" w:rsidR="006A25D7" w:rsidRPr="00F4740D" w:rsidDel="00F4740D" w:rsidRDefault="00BC4D20" w:rsidP="00F4740D">
      <w:pPr>
        <w:pStyle w:val="ListParagraph"/>
        <w:numPr>
          <w:ilvl w:val="0"/>
          <w:numId w:val="98"/>
        </w:numPr>
        <w:shd w:val="clear" w:color="auto" w:fill="FFFFFF"/>
        <w:spacing w:before="100" w:beforeAutospacing="1" w:after="100" w:afterAutospacing="1" w:line="240" w:lineRule="auto"/>
        <w:ind w:left="1290"/>
        <w:rPr>
          <w:ins w:id="1433" w:author="Author"/>
          <w:del w:id="1434" w:author="Author"/>
          <w:rFonts w:eastAsia="Times New Roman" w:cs="Segoe UI"/>
          <w:color w:val="171717"/>
          <w:szCs w:val="20"/>
          <w:lang w:val="en-SG" w:eastAsia="en-SG"/>
          <w:rPrChange w:id="1435" w:author="Author">
            <w:rPr>
              <w:ins w:id="1436" w:author="Author"/>
              <w:del w:id="1437" w:author="Author"/>
              <w:lang w:val="en-SG" w:eastAsia="en-SG"/>
            </w:rPr>
          </w:rPrChange>
        </w:rPr>
        <w:pPrChange w:id="1438" w:author="Author">
          <w:pPr>
            <w:shd w:val="clear" w:color="auto" w:fill="FFFFFF"/>
            <w:spacing w:before="100" w:beforeAutospacing="1" w:after="100" w:afterAutospacing="1" w:line="240" w:lineRule="auto"/>
            <w:ind w:left="1290"/>
          </w:pPr>
        </w:pPrChange>
      </w:pPr>
      <w:ins w:id="1439" w:author="Author">
        <w:del w:id="1440" w:author="Author">
          <w:r w:rsidRPr="00BC4D20" w:rsidDel="00F4740D">
            <w:rPr>
              <w:noProof/>
              <w:lang w:val="en-SG" w:eastAsia="en-SG"/>
              <w:rPrChange w:id="1441" w:author="Author">
                <w:rPr>
                  <w:rFonts w:eastAsia="Times New Roman" w:cs="Segoe UI"/>
                  <w:noProof/>
                  <w:color w:val="171717"/>
                  <w:sz w:val="24"/>
                  <w:szCs w:val="24"/>
                  <w:lang w:val="en-SG" w:eastAsia="en-SG"/>
                </w:rPr>
              </w:rPrChange>
            </w:rPr>
            <w:drawing>
              <wp:inline distT="0" distB="0" distL="0" distR="0" wp14:anchorId="606AA3DC" wp14:editId="68999789">
                <wp:extent cx="5137043" cy="1496786"/>
                <wp:effectExtent l="0" t="0" r="6985" b="8255"/>
                <wp:docPr id="37" name="Picture 37" descr="Fill out these fields for your new 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Fill out these fields for your new contact."/>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3555"/>
                        <a:stretch/>
                      </pic:blipFill>
                      <pic:spPr bwMode="auto">
                        <a:xfrm>
                          <a:off x="0" y="0"/>
                          <a:ext cx="5142907" cy="1498495"/>
                        </a:xfrm>
                        <a:prstGeom prst="rect">
                          <a:avLst/>
                        </a:prstGeom>
                        <a:noFill/>
                        <a:ln>
                          <a:noFill/>
                        </a:ln>
                        <a:extLst>
                          <a:ext uri="{53640926-AAD7-44D8-BBD7-CCE9431645EC}">
                            <a14:shadowObscured xmlns:a14="http://schemas.microsoft.com/office/drawing/2010/main"/>
                          </a:ext>
                        </a:extLst>
                      </pic:spPr>
                    </pic:pic>
                  </a:graphicData>
                </a:graphic>
              </wp:inline>
            </w:drawing>
          </w:r>
        </w:del>
      </w:ins>
    </w:p>
    <w:p w14:paraId="30B90F1C" w14:textId="77777777" w:rsidR="006A25D7" w:rsidRDefault="006A25D7" w:rsidP="00F4740D">
      <w:pPr>
        <w:pStyle w:val="ListParagraph"/>
        <w:numPr>
          <w:ilvl w:val="0"/>
          <w:numId w:val="98"/>
        </w:numPr>
        <w:shd w:val="clear" w:color="auto" w:fill="FFFFFF"/>
        <w:spacing w:before="100" w:beforeAutospacing="1" w:after="100" w:afterAutospacing="1" w:line="240" w:lineRule="auto"/>
        <w:rPr>
          <w:ins w:id="1442" w:author="Author"/>
          <w:lang w:val="en-SG" w:eastAsia="en-SG"/>
        </w:rPr>
        <w:pPrChange w:id="1443" w:author="Author">
          <w:pPr>
            <w:shd w:val="clear" w:color="auto" w:fill="FFFFFF"/>
            <w:spacing w:before="100" w:beforeAutospacing="1" w:after="100" w:afterAutospacing="1" w:line="240" w:lineRule="auto"/>
            <w:ind w:left="1290"/>
          </w:pPr>
        </w:pPrChange>
      </w:pPr>
    </w:p>
    <w:p w14:paraId="5B32B1EA" w14:textId="1932EA7D" w:rsidR="00BC4D20" w:rsidRDefault="006A25D7" w:rsidP="009F0ED5">
      <w:pPr>
        <w:shd w:val="clear" w:color="auto" w:fill="FFFFFF"/>
        <w:spacing w:before="100" w:beforeAutospacing="1" w:after="100" w:afterAutospacing="1" w:line="240" w:lineRule="auto"/>
        <w:ind w:left="709"/>
        <w:rPr>
          <w:ins w:id="1444" w:author="Author"/>
          <w:rFonts w:eastAsia="Times New Roman" w:cs="Segoe UI"/>
          <w:color w:val="171717"/>
          <w:szCs w:val="20"/>
          <w:lang w:val="en-SG" w:eastAsia="en-SG"/>
        </w:rPr>
        <w:pPrChange w:id="1445" w:author="Author">
          <w:pPr>
            <w:shd w:val="clear" w:color="auto" w:fill="FFFFFF"/>
            <w:spacing w:before="100" w:beforeAutospacing="1" w:after="100" w:afterAutospacing="1" w:line="240" w:lineRule="auto"/>
            <w:ind w:left="1290"/>
          </w:pPr>
        </w:pPrChange>
      </w:pPr>
      <w:ins w:id="1446" w:author="Author">
        <w:del w:id="1447" w:author="Author">
          <w:r w:rsidDel="00F4740D">
            <w:rPr>
              <w:noProof/>
            </w:rPr>
            <w:drawing>
              <wp:inline distT="0" distB="0" distL="0" distR="0" wp14:anchorId="7949E88E" wp14:editId="09139E61">
                <wp:extent cx="5431971" cy="2934270"/>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51"/>
                        <a:stretch>
                          <a:fillRect/>
                        </a:stretch>
                      </pic:blipFill>
                      <pic:spPr>
                        <a:xfrm>
                          <a:off x="0" y="0"/>
                          <a:ext cx="5434913" cy="2935859"/>
                        </a:xfrm>
                        <a:prstGeom prst="rect">
                          <a:avLst/>
                        </a:prstGeom>
                      </pic:spPr>
                    </pic:pic>
                  </a:graphicData>
                </a:graphic>
              </wp:inline>
            </w:drawing>
          </w:r>
          <w:r w:rsidR="00BC4D20" w:rsidRPr="00BC4D20" w:rsidDel="009F0ED5">
            <w:rPr>
              <w:rFonts w:eastAsia="Times New Roman" w:cs="Segoe UI"/>
              <w:color w:val="171717"/>
              <w:szCs w:val="20"/>
              <w:lang w:val="en-SG" w:eastAsia="en-SG"/>
              <w:rPrChange w:id="1448" w:author="Author">
                <w:rPr>
                  <w:rFonts w:eastAsia="Times New Roman" w:cs="Segoe UI"/>
                  <w:color w:val="171717"/>
                  <w:sz w:val="24"/>
                  <w:szCs w:val="24"/>
                  <w:lang w:val="en-SG" w:eastAsia="en-SG"/>
                </w:rPr>
              </w:rPrChange>
            </w:rPr>
            <w:br/>
          </w:r>
        </w:del>
        <w:r w:rsidR="00BC4D20" w:rsidRPr="00BC4D20">
          <w:rPr>
            <w:rFonts w:eastAsia="Times New Roman" w:cs="Segoe UI"/>
            <w:color w:val="171717"/>
            <w:szCs w:val="20"/>
            <w:lang w:val="en-SG" w:eastAsia="en-SG"/>
            <w:rPrChange w:id="1449" w:author="Author">
              <w:rPr>
                <w:rFonts w:eastAsia="Times New Roman" w:cs="Segoe UI"/>
                <w:color w:val="171717"/>
                <w:sz w:val="24"/>
                <w:szCs w:val="24"/>
                <w:lang w:val="en-SG" w:eastAsia="en-SG"/>
              </w:rPr>
            </w:rPrChange>
          </w:rPr>
          <w:t>Fill out the following fields</w:t>
        </w:r>
        <w:r w:rsidR="00F4740D">
          <w:rPr>
            <w:rFonts w:eastAsia="Times New Roman" w:cs="Segoe UI"/>
            <w:color w:val="171717"/>
            <w:szCs w:val="20"/>
            <w:lang w:val="en-SG" w:eastAsia="en-SG"/>
          </w:rPr>
          <w:t xml:space="preserve"> with fictional data and for the email, please use your own email address as it will be used to receive emails.</w:t>
        </w:r>
        <w:del w:id="1450" w:author="Author">
          <w:r w:rsidR="00BC4D20" w:rsidRPr="00BC4D20" w:rsidDel="00F4740D">
            <w:rPr>
              <w:rFonts w:eastAsia="Times New Roman" w:cs="Segoe UI"/>
              <w:color w:val="171717"/>
              <w:szCs w:val="20"/>
              <w:lang w:val="en-SG" w:eastAsia="en-SG"/>
              <w:rPrChange w:id="1451" w:author="Author">
                <w:rPr>
                  <w:rFonts w:eastAsia="Times New Roman" w:cs="Segoe UI"/>
                  <w:color w:val="171717"/>
                  <w:sz w:val="24"/>
                  <w:szCs w:val="24"/>
                  <w:lang w:val="en-SG" w:eastAsia="en-SG"/>
                </w:rPr>
              </w:rPrChange>
            </w:rPr>
            <w:delText>:</w:delText>
          </w:r>
        </w:del>
      </w:ins>
    </w:p>
    <w:p w14:paraId="555755E1" w14:textId="1627F5B7" w:rsidR="00F4740D" w:rsidRPr="00BC4D20" w:rsidRDefault="00F4740D" w:rsidP="00BC4D20">
      <w:pPr>
        <w:shd w:val="clear" w:color="auto" w:fill="FFFFFF"/>
        <w:spacing w:before="100" w:beforeAutospacing="1" w:after="100" w:afterAutospacing="1" w:line="240" w:lineRule="auto"/>
        <w:ind w:left="1290"/>
        <w:rPr>
          <w:ins w:id="1452" w:author="Author"/>
          <w:rFonts w:eastAsia="Times New Roman" w:cs="Segoe UI"/>
          <w:color w:val="171717"/>
          <w:szCs w:val="20"/>
          <w:lang w:val="en-SG" w:eastAsia="en-SG"/>
          <w:rPrChange w:id="1453" w:author="Author">
            <w:rPr>
              <w:ins w:id="1454" w:author="Author"/>
              <w:rFonts w:eastAsia="Times New Roman" w:cs="Segoe UI"/>
              <w:color w:val="171717"/>
              <w:sz w:val="24"/>
              <w:szCs w:val="24"/>
              <w:lang w:val="en-SG" w:eastAsia="en-SG"/>
            </w:rPr>
          </w:rPrChange>
        </w:rPr>
      </w:pPr>
      <w:ins w:id="1455" w:author="Author">
        <w:del w:id="1456" w:author="Author">
          <w:r w:rsidDel="009F0ED5">
            <w:rPr>
              <w:noProof/>
            </w:rPr>
            <w:drawing>
              <wp:inline distT="0" distB="0" distL="0" distR="0" wp14:anchorId="2C9CF38E" wp14:editId="5B2EAC51">
                <wp:extent cx="6858000" cy="3134995"/>
                <wp:effectExtent l="0" t="0" r="0" b="8255"/>
                <wp:docPr id="78" name="Picture 7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 Word&#10;&#10;Description automatically generated"/>
                        <pic:cNvPicPr/>
                      </pic:nvPicPr>
                      <pic:blipFill>
                        <a:blip r:embed="rId52"/>
                        <a:stretch>
                          <a:fillRect/>
                        </a:stretch>
                      </pic:blipFill>
                      <pic:spPr>
                        <a:xfrm>
                          <a:off x="0" y="0"/>
                          <a:ext cx="6858000" cy="3134995"/>
                        </a:xfrm>
                        <a:prstGeom prst="rect">
                          <a:avLst/>
                        </a:prstGeom>
                      </pic:spPr>
                    </pic:pic>
                  </a:graphicData>
                </a:graphic>
              </wp:inline>
            </w:drawing>
          </w:r>
        </w:del>
        <w:r w:rsidR="009F0ED5">
          <w:rPr>
            <w:noProof/>
          </w:rPr>
          <w:drawing>
            <wp:inline distT="0" distB="0" distL="0" distR="0" wp14:anchorId="4EC67AE0" wp14:editId="2C6DE408">
              <wp:extent cx="5492261" cy="2378963"/>
              <wp:effectExtent l="0" t="0" r="0" b="2540"/>
              <wp:docPr id="79" name="Picture 7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with low confidence"/>
                      <pic:cNvPicPr/>
                    </pic:nvPicPr>
                    <pic:blipFill>
                      <a:blip r:embed="rId53"/>
                      <a:stretch>
                        <a:fillRect/>
                      </a:stretch>
                    </pic:blipFill>
                    <pic:spPr>
                      <a:xfrm>
                        <a:off x="0" y="0"/>
                        <a:ext cx="5499832" cy="2382242"/>
                      </a:xfrm>
                      <a:prstGeom prst="rect">
                        <a:avLst/>
                      </a:prstGeom>
                    </pic:spPr>
                  </pic:pic>
                </a:graphicData>
              </a:graphic>
            </wp:inline>
          </w:drawing>
        </w:r>
      </w:ins>
    </w:p>
    <w:p w14:paraId="42E044BC" w14:textId="5B7F004C" w:rsidR="00BC4D20" w:rsidRPr="00F10F63" w:rsidDel="00F10F63" w:rsidRDefault="00BC4D20" w:rsidP="00F10F63">
      <w:pPr>
        <w:shd w:val="clear" w:color="auto" w:fill="FFFFFF"/>
        <w:spacing w:after="0" w:line="240" w:lineRule="auto"/>
        <w:ind w:left="709"/>
        <w:rPr>
          <w:ins w:id="1457" w:author="Author"/>
          <w:del w:id="1458" w:author="Author"/>
          <w:rFonts w:eastAsia="Times New Roman" w:cs="Segoe UI"/>
          <w:color w:val="171717"/>
          <w:szCs w:val="20"/>
          <w:lang w:val="en-SG" w:eastAsia="en-SG"/>
          <w:rPrChange w:id="1459" w:author="Author">
            <w:rPr>
              <w:ins w:id="1460" w:author="Author"/>
              <w:del w:id="1461" w:author="Author"/>
              <w:rFonts w:eastAsia="Times New Roman" w:cs="Segoe UI"/>
              <w:color w:val="171717"/>
              <w:sz w:val="24"/>
              <w:szCs w:val="24"/>
              <w:lang w:val="en-SG" w:eastAsia="en-SG"/>
            </w:rPr>
          </w:rPrChange>
        </w:rPr>
        <w:pPrChange w:id="1462" w:author="Author">
          <w:pPr>
            <w:numPr>
              <w:ilvl w:val="1"/>
              <w:numId w:val="97"/>
            </w:numPr>
            <w:shd w:val="clear" w:color="auto" w:fill="FFFFFF"/>
            <w:tabs>
              <w:tab w:val="num" w:pos="1440"/>
            </w:tabs>
            <w:spacing w:after="0" w:line="240" w:lineRule="auto"/>
            <w:ind w:left="2580" w:hanging="360"/>
          </w:pPr>
        </w:pPrChange>
      </w:pPr>
      <w:ins w:id="1463" w:author="Author">
        <w:del w:id="1464" w:author="Author">
          <w:r w:rsidRPr="00F10F63" w:rsidDel="00F10F63">
            <w:rPr>
              <w:rFonts w:eastAsia="Times New Roman" w:cs="Segoe UI"/>
              <w:b/>
              <w:bCs/>
              <w:color w:val="171717"/>
              <w:szCs w:val="20"/>
              <w:lang w:val="en-SG" w:eastAsia="en-SG"/>
              <w:rPrChange w:id="1465" w:author="Author">
                <w:rPr>
                  <w:rFonts w:eastAsia="Times New Roman" w:cs="Segoe UI"/>
                  <w:b/>
                  <w:bCs/>
                  <w:color w:val="171717"/>
                  <w:sz w:val="24"/>
                  <w:szCs w:val="24"/>
                  <w:lang w:val="en-SG" w:eastAsia="en-SG"/>
                </w:rPr>
              </w:rPrChange>
            </w:rPr>
            <w:delText>First Name</w:delText>
          </w:r>
          <w:r w:rsidRPr="00F10F63" w:rsidDel="00F10F63">
            <w:rPr>
              <w:rFonts w:eastAsia="Times New Roman" w:cs="Segoe UI"/>
              <w:color w:val="171717"/>
              <w:szCs w:val="20"/>
              <w:lang w:val="en-SG" w:eastAsia="en-SG"/>
              <w:rPrChange w:id="1466" w:author="Author">
                <w:rPr>
                  <w:rFonts w:eastAsia="Times New Roman" w:cs="Segoe UI"/>
                  <w:color w:val="171717"/>
                  <w:sz w:val="24"/>
                  <w:szCs w:val="24"/>
                  <w:lang w:val="en-SG" w:eastAsia="en-SG"/>
                </w:rPr>
              </w:rPrChange>
            </w:rPr>
            <w:delText>: Enter a fictional first name.</w:delText>
          </w:r>
        </w:del>
      </w:ins>
    </w:p>
    <w:p w14:paraId="30B9BB43" w14:textId="29F80DE5" w:rsidR="00BC4D20" w:rsidRPr="00BC4D20" w:rsidDel="00F10F63" w:rsidRDefault="00BC4D20" w:rsidP="00F10F63">
      <w:pPr>
        <w:ind w:left="709"/>
        <w:rPr>
          <w:ins w:id="1467" w:author="Author"/>
          <w:del w:id="1468" w:author="Author"/>
          <w:lang w:val="en-SG" w:eastAsia="en-SG"/>
          <w:rPrChange w:id="1469" w:author="Author">
            <w:rPr>
              <w:ins w:id="1470" w:author="Author"/>
              <w:del w:id="1471" w:author="Author"/>
              <w:rFonts w:eastAsia="Times New Roman" w:cs="Segoe UI"/>
              <w:color w:val="171717"/>
              <w:sz w:val="24"/>
              <w:szCs w:val="24"/>
              <w:lang w:val="en-SG" w:eastAsia="en-SG"/>
            </w:rPr>
          </w:rPrChange>
        </w:rPr>
        <w:pPrChange w:id="1472" w:author="Author">
          <w:pPr>
            <w:numPr>
              <w:ilvl w:val="1"/>
              <w:numId w:val="97"/>
            </w:numPr>
            <w:shd w:val="clear" w:color="auto" w:fill="FFFFFF"/>
            <w:tabs>
              <w:tab w:val="num" w:pos="1440"/>
            </w:tabs>
            <w:spacing w:after="0" w:line="240" w:lineRule="auto"/>
            <w:ind w:left="2580" w:hanging="360"/>
          </w:pPr>
        </w:pPrChange>
      </w:pPr>
      <w:ins w:id="1473" w:author="Author">
        <w:del w:id="1474" w:author="Author">
          <w:r w:rsidRPr="00BC4D20" w:rsidDel="00F10F63">
            <w:rPr>
              <w:b/>
              <w:bCs/>
              <w:lang w:val="en-SG" w:eastAsia="en-SG"/>
              <w:rPrChange w:id="1475" w:author="Author">
                <w:rPr>
                  <w:rFonts w:eastAsia="Times New Roman" w:cs="Segoe UI"/>
                  <w:b/>
                  <w:bCs/>
                  <w:color w:val="171717"/>
                  <w:sz w:val="24"/>
                  <w:szCs w:val="24"/>
                  <w:lang w:val="en-SG" w:eastAsia="en-SG"/>
                </w:rPr>
              </w:rPrChange>
            </w:rPr>
            <w:delText>Last Name</w:delText>
          </w:r>
          <w:r w:rsidRPr="00BC4D20" w:rsidDel="00F10F63">
            <w:rPr>
              <w:lang w:val="en-SG" w:eastAsia="en-SG"/>
              <w:rPrChange w:id="1476" w:author="Author">
                <w:rPr>
                  <w:rFonts w:eastAsia="Times New Roman" w:cs="Segoe UI"/>
                  <w:color w:val="171717"/>
                  <w:sz w:val="24"/>
                  <w:szCs w:val="24"/>
                  <w:lang w:val="en-SG" w:eastAsia="en-SG"/>
                </w:rPr>
              </w:rPrChange>
            </w:rPr>
            <w:delText>: Enter a fictional last name.</w:delText>
          </w:r>
        </w:del>
      </w:ins>
    </w:p>
    <w:p w14:paraId="6051C072" w14:textId="059B97B1" w:rsidR="00BC4D20" w:rsidRPr="00BC4D20" w:rsidDel="00F10F63" w:rsidRDefault="00BC4D20" w:rsidP="00F10F63">
      <w:pPr>
        <w:ind w:left="709"/>
        <w:rPr>
          <w:ins w:id="1477" w:author="Author"/>
          <w:del w:id="1478" w:author="Author"/>
          <w:lang w:val="en-SG" w:eastAsia="en-SG"/>
          <w:rPrChange w:id="1479" w:author="Author">
            <w:rPr>
              <w:ins w:id="1480" w:author="Author"/>
              <w:del w:id="1481" w:author="Author"/>
              <w:rFonts w:eastAsia="Times New Roman" w:cs="Segoe UI"/>
              <w:color w:val="171717"/>
              <w:sz w:val="24"/>
              <w:szCs w:val="24"/>
              <w:lang w:val="en-SG" w:eastAsia="en-SG"/>
            </w:rPr>
          </w:rPrChange>
        </w:rPr>
        <w:pPrChange w:id="1482" w:author="Author">
          <w:pPr>
            <w:numPr>
              <w:ilvl w:val="1"/>
              <w:numId w:val="97"/>
            </w:numPr>
            <w:shd w:val="clear" w:color="auto" w:fill="FFFFFF"/>
            <w:tabs>
              <w:tab w:val="num" w:pos="1440"/>
            </w:tabs>
            <w:spacing w:after="0" w:line="240" w:lineRule="auto"/>
            <w:ind w:left="2580" w:hanging="360"/>
          </w:pPr>
        </w:pPrChange>
      </w:pPr>
      <w:ins w:id="1483" w:author="Author">
        <w:del w:id="1484" w:author="Author">
          <w:r w:rsidRPr="00BC4D20" w:rsidDel="00F10F63">
            <w:rPr>
              <w:b/>
              <w:bCs/>
              <w:lang w:val="en-SG" w:eastAsia="en-SG"/>
              <w:rPrChange w:id="1485" w:author="Author">
                <w:rPr>
                  <w:rFonts w:eastAsia="Times New Roman" w:cs="Segoe UI"/>
                  <w:b/>
                  <w:bCs/>
                  <w:color w:val="171717"/>
                  <w:sz w:val="24"/>
                  <w:szCs w:val="24"/>
                  <w:lang w:val="en-SG" w:eastAsia="en-SG"/>
                </w:rPr>
              </w:rPrChange>
            </w:rPr>
            <w:delText>Email</w:delText>
          </w:r>
          <w:r w:rsidRPr="00BC4D20" w:rsidDel="00F10F63">
            <w:rPr>
              <w:lang w:val="en-SG" w:eastAsia="en-SG"/>
              <w:rPrChange w:id="1486" w:author="Author">
                <w:rPr>
                  <w:rFonts w:eastAsia="Times New Roman" w:cs="Segoe UI"/>
                  <w:color w:val="171717"/>
                  <w:sz w:val="24"/>
                  <w:szCs w:val="24"/>
                  <w:lang w:val="en-SG" w:eastAsia="en-SG"/>
                </w:rPr>
              </w:rPrChange>
            </w:rPr>
            <w:delText>: Enter your own email address (or one that you can receive mail from).</w:delText>
          </w:r>
        </w:del>
      </w:ins>
    </w:p>
    <w:p w14:paraId="3B50BDB7" w14:textId="74908102" w:rsidR="00BC4D20" w:rsidRPr="00BC4D20" w:rsidDel="00F10F63" w:rsidRDefault="00BC4D20" w:rsidP="00F10F63">
      <w:pPr>
        <w:ind w:left="709"/>
        <w:rPr>
          <w:ins w:id="1487" w:author="Author"/>
          <w:del w:id="1488" w:author="Author"/>
          <w:lang w:val="en-SG" w:eastAsia="en-SG"/>
          <w:rPrChange w:id="1489" w:author="Author">
            <w:rPr>
              <w:ins w:id="1490" w:author="Author"/>
              <w:del w:id="1491" w:author="Author"/>
              <w:rFonts w:eastAsia="Times New Roman" w:cs="Segoe UI"/>
              <w:color w:val="171717"/>
              <w:sz w:val="24"/>
              <w:szCs w:val="24"/>
              <w:lang w:val="en-SG" w:eastAsia="en-SG"/>
            </w:rPr>
          </w:rPrChange>
        </w:rPr>
        <w:pPrChange w:id="1492" w:author="Author">
          <w:pPr>
            <w:numPr>
              <w:ilvl w:val="1"/>
              <w:numId w:val="97"/>
            </w:numPr>
            <w:shd w:val="clear" w:color="auto" w:fill="FFFFFF"/>
            <w:tabs>
              <w:tab w:val="num" w:pos="1440"/>
            </w:tabs>
            <w:spacing w:after="0" w:line="240" w:lineRule="auto"/>
            <w:ind w:left="2580" w:hanging="360"/>
          </w:pPr>
        </w:pPrChange>
      </w:pPr>
      <w:ins w:id="1493" w:author="Author">
        <w:del w:id="1494" w:author="Author">
          <w:r w:rsidRPr="00BC4D20" w:rsidDel="00F10F63">
            <w:rPr>
              <w:b/>
              <w:bCs/>
              <w:lang w:val="en-SG" w:eastAsia="en-SG"/>
              <w:rPrChange w:id="1495" w:author="Author">
                <w:rPr>
                  <w:rFonts w:eastAsia="Times New Roman" w:cs="Segoe UI"/>
                  <w:b/>
                  <w:bCs/>
                  <w:color w:val="171717"/>
                  <w:sz w:val="24"/>
                  <w:szCs w:val="24"/>
                  <w:lang w:val="en-SG" w:eastAsia="en-SG"/>
                </w:rPr>
              </w:rPrChange>
            </w:rPr>
            <w:delText>Address 1: City</w:delText>
          </w:r>
          <w:r w:rsidRPr="00BC4D20" w:rsidDel="00F10F63">
            <w:rPr>
              <w:lang w:val="en-SG" w:eastAsia="en-SG"/>
              <w:rPrChange w:id="1496" w:author="Author">
                <w:rPr>
                  <w:rFonts w:eastAsia="Times New Roman" w:cs="Segoe UI"/>
                  <w:color w:val="171717"/>
                  <w:sz w:val="24"/>
                  <w:szCs w:val="24"/>
                  <w:lang w:val="en-SG" w:eastAsia="en-SG"/>
                </w:rPr>
              </w:rPrChange>
            </w:rPr>
            <w:delText>: Enter a fictional city (for this example, we use </w:delText>
          </w:r>
          <w:r w:rsidRPr="00BC4D20" w:rsidDel="00F10F63">
            <w:rPr>
              <w:b/>
              <w:bCs/>
              <w:lang w:val="en-SG" w:eastAsia="en-SG"/>
              <w:rPrChange w:id="1497" w:author="Author">
                <w:rPr>
                  <w:rFonts w:eastAsia="Times New Roman" w:cs="Segoe UI"/>
                  <w:b/>
                  <w:bCs/>
                  <w:color w:val="171717"/>
                  <w:sz w:val="24"/>
                  <w:szCs w:val="24"/>
                  <w:lang w:val="en-SG" w:eastAsia="en-SG"/>
                </w:rPr>
              </w:rPrChange>
            </w:rPr>
            <w:delText>Atlantis</w:delText>
          </w:r>
          <w:r w:rsidR="001A54BD" w:rsidDel="00F10F63">
            <w:rPr>
              <w:b/>
              <w:bCs/>
              <w:lang w:val="en-SG" w:eastAsia="en-SG"/>
            </w:rPr>
            <w:delText>Singapore</w:delText>
          </w:r>
          <w:r w:rsidRPr="00BC4D20" w:rsidDel="00F10F63">
            <w:rPr>
              <w:lang w:val="en-SG" w:eastAsia="en-SG"/>
              <w:rPrChange w:id="1498" w:author="Author">
                <w:rPr>
                  <w:rFonts w:eastAsia="Times New Roman" w:cs="Segoe UI"/>
                  <w:color w:val="171717"/>
                  <w:sz w:val="24"/>
                  <w:szCs w:val="24"/>
                  <w:lang w:val="en-SG" w:eastAsia="en-SG"/>
                </w:rPr>
              </w:rPrChange>
            </w:rPr>
            <w:delText>). This will make it easy to create a segment that only includes fictional contacts.</w:delText>
          </w:r>
        </w:del>
      </w:ins>
    </w:p>
    <w:p w14:paraId="238AE954" w14:textId="77777777" w:rsidR="00BC4D20" w:rsidRPr="006675F1" w:rsidRDefault="00BC4D20" w:rsidP="00F10F63">
      <w:pPr>
        <w:ind w:left="709"/>
        <w:rPr>
          <w:ins w:id="1499" w:author="Author"/>
          <w:lang w:val="en-SG" w:eastAsia="en-SG"/>
          <w:rPrChange w:id="1500" w:author="Author">
            <w:rPr>
              <w:ins w:id="1501" w:author="Author"/>
              <w:rFonts w:eastAsia="Times New Roman" w:cs="Segoe UI"/>
              <w:color w:val="171717"/>
              <w:sz w:val="24"/>
              <w:szCs w:val="24"/>
              <w:lang w:val="en-SG" w:eastAsia="en-SG"/>
            </w:rPr>
          </w:rPrChange>
        </w:rPr>
        <w:pPrChange w:id="1502" w:author="Author">
          <w:pPr>
            <w:numPr>
              <w:numId w:val="97"/>
            </w:numPr>
            <w:shd w:val="clear" w:color="auto" w:fill="FFFFFF"/>
            <w:tabs>
              <w:tab w:val="num" w:pos="720"/>
            </w:tabs>
            <w:spacing w:before="100" w:beforeAutospacing="1" w:after="100" w:afterAutospacing="1" w:line="240" w:lineRule="auto"/>
            <w:ind w:left="1290" w:hanging="360"/>
          </w:pPr>
        </w:pPrChange>
      </w:pPr>
      <w:ins w:id="1503" w:author="Author">
        <w:r w:rsidRPr="006675F1">
          <w:rPr>
            <w:lang w:val="en-SG" w:eastAsia="en-SG"/>
            <w:rPrChange w:id="1504" w:author="Author">
              <w:rPr>
                <w:rFonts w:eastAsia="Times New Roman" w:cs="Segoe UI"/>
                <w:color w:val="171717"/>
                <w:sz w:val="24"/>
                <w:szCs w:val="24"/>
                <w:lang w:val="en-SG" w:eastAsia="en-SG"/>
              </w:rPr>
            </w:rPrChange>
          </w:rPr>
          <w:t>On the command bar, select </w:t>
        </w:r>
        <w:r w:rsidRPr="006675F1">
          <w:rPr>
            <w:b/>
            <w:bCs/>
            <w:lang w:val="en-SG" w:eastAsia="en-SG"/>
            <w:rPrChange w:id="1505" w:author="Author">
              <w:rPr>
                <w:rFonts w:eastAsia="Times New Roman" w:cs="Segoe UI"/>
                <w:b/>
                <w:bCs/>
                <w:color w:val="171717"/>
                <w:sz w:val="24"/>
                <w:szCs w:val="24"/>
                <w:lang w:val="en-SG" w:eastAsia="en-SG"/>
              </w:rPr>
            </w:rPrChange>
          </w:rPr>
          <w:t>Save &amp; Close</w:t>
        </w:r>
        <w:r w:rsidRPr="006675F1">
          <w:rPr>
            <w:lang w:val="en-SG" w:eastAsia="en-SG"/>
            <w:rPrChange w:id="1506" w:author="Author">
              <w:rPr>
                <w:rFonts w:eastAsia="Times New Roman" w:cs="Segoe UI"/>
                <w:color w:val="171717"/>
                <w:sz w:val="24"/>
                <w:szCs w:val="24"/>
                <w:lang w:val="en-SG" w:eastAsia="en-SG"/>
              </w:rPr>
            </w:rPrChange>
          </w:rPr>
          <w:t>.</w:t>
        </w:r>
      </w:ins>
    </w:p>
    <w:p w14:paraId="2325F8CF" w14:textId="1DA2EAFD" w:rsidR="00BC4D20" w:rsidRDefault="00BC4D20" w:rsidP="00C655CD">
      <w:pPr>
        <w:pStyle w:val="ListParagraph"/>
        <w:numPr>
          <w:ilvl w:val="0"/>
          <w:numId w:val="98"/>
        </w:numPr>
        <w:shd w:val="clear" w:color="auto" w:fill="FFFFFF"/>
        <w:spacing w:before="100" w:beforeAutospacing="1" w:after="100" w:afterAutospacing="1" w:line="240" w:lineRule="auto"/>
        <w:rPr>
          <w:ins w:id="1507" w:author="Author"/>
          <w:rFonts w:eastAsia="Times New Roman" w:cs="Segoe UI"/>
          <w:color w:val="171717"/>
          <w:szCs w:val="20"/>
          <w:lang w:val="en-SG" w:eastAsia="en-SG"/>
        </w:rPr>
      </w:pPr>
      <w:ins w:id="1508" w:author="Author">
        <w:r w:rsidRPr="00C655CD">
          <w:rPr>
            <w:rFonts w:eastAsia="Times New Roman" w:cs="Segoe UI"/>
            <w:color w:val="171717"/>
            <w:szCs w:val="20"/>
            <w:lang w:val="en-SG" w:eastAsia="en-SG"/>
            <w:rPrChange w:id="1509" w:author="Author">
              <w:rPr>
                <w:rFonts w:eastAsia="Times New Roman" w:cs="Segoe UI"/>
                <w:color w:val="171717"/>
                <w:sz w:val="24"/>
                <w:szCs w:val="24"/>
                <w:lang w:val="en-SG" w:eastAsia="en-SG"/>
              </w:rPr>
            </w:rPrChange>
          </w:rPr>
          <w:t>Create a second contact similar to the one you just made. Use the same email address and fictional city, but use a different first and last name.</w:t>
        </w:r>
      </w:ins>
    </w:p>
    <w:p w14:paraId="0E1DA156" w14:textId="371AFBC6" w:rsidR="00237EE3" w:rsidRDefault="00237EE3" w:rsidP="00237EE3">
      <w:pPr>
        <w:pStyle w:val="ListParagraph"/>
        <w:shd w:val="clear" w:color="auto" w:fill="FFFFFF"/>
        <w:spacing w:before="100" w:beforeAutospacing="1" w:after="100" w:afterAutospacing="1" w:line="240" w:lineRule="auto"/>
        <w:rPr>
          <w:ins w:id="1510" w:author="Author"/>
          <w:rFonts w:eastAsia="Times New Roman" w:cs="Segoe UI"/>
          <w:color w:val="171717"/>
          <w:szCs w:val="20"/>
          <w:lang w:val="en-SG" w:eastAsia="en-SG"/>
        </w:rPr>
      </w:pPr>
      <w:ins w:id="1511" w:author="Author">
        <w:r>
          <w:rPr>
            <w:noProof/>
          </w:rPr>
          <w:drawing>
            <wp:inline distT="0" distB="0" distL="0" distR="0" wp14:anchorId="37363215" wp14:editId="65BF4D54">
              <wp:extent cx="3900564" cy="5070231"/>
              <wp:effectExtent l="0" t="0" r="5080" b="0"/>
              <wp:docPr id="80" name="Picture 8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email&#10;&#10;Description automatically generated"/>
                      <pic:cNvPicPr/>
                    </pic:nvPicPr>
                    <pic:blipFill>
                      <a:blip r:embed="rId54"/>
                      <a:stretch>
                        <a:fillRect/>
                      </a:stretch>
                    </pic:blipFill>
                    <pic:spPr>
                      <a:xfrm>
                        <a:off x="0" y="0"/>
                        <a:ext cx="3901847" cy="5071899"/>
                      </a:xfrm>
                      <a:prstGeom prst="rect">
                        <a:avLst/>
                      </a:prstGeom>
                    </pic:spPr>
                  </pic:pic>
                </a:graphicData>
              </a:graphic>
            </wp:inline>
          </w:drawing>
        </w:r>
      </w:ins>
    </w:p>
    <w:p w14:paraId="2139AEA0" w14:textId="3CED05D8" w:rsidR="0008694E" w:rsidRDefault="0008694E" w:rsidP="00237EE3">
      <w:pPr>
        <w:pStyle w:val="ListParagraph"/>
        <w:shd w:val="clear" w:color="auto" w:fill="FFFFFF"/>
        <w:spacing w:before="100" w:beforeAutospacing="1" w:after="100" w:afterAutospacing="1" w:line="240" w:lineRule="auto"/>
        <w:rPr>
          <w:ins w:id="1512" w:author="Author"/>
          <w:rFonts w:eastAsia="Times New Roman" w:cs="Segoe UI"/>
          <w:color w:val="171717"/>
          <w:szCs w:val="20"/>
          <w:lang w:val="en-SG" w:eastAsia="en-SG"/>
        </w:rPr>
      </w:pPr>
    </w:p>
    <w:p w14:paraId="6C060183" w14:textId="49D428D5" w:rsidR="0008694E" w:rsidRDefault="0008694E" w:rsidP="00237EE3">
      <w:pPr>
        <w:pStyle w:val="ListParagraph"/>
        <w:shd w:val="clear" w:color="auto" w:fill="FFFFFF"/>
        <w:spacing w:before="100" w:beforeAutospacing="1" w:after="100" w:afterAutospacing="1" w:line="240" w:lineRule="auto"/>
        <w:rPr>
          <w:ins w:id="1513" w:author="Author"/>
          <w:rFonts w:eastAsia="Times New Roman" w:cs="Segoe UI"/>
          <w:color w:val="171717"/>
          <w:szCs w:val="20"/>
          <w:lang w:val="en-SG" w:eastAsia="en-SG"/>
        </w:rPr>
      </w:pPr>
      <w:ins w:id="1514" w:author="Author">
        <w:r>
          <w:rPr>
            <w:rFonts w:eastAsia="Times New Roman" w:cs="Segoe UI"/>
            <w:color w:val="171717"/>
            <w:szCs w:val="20"/>
            <w:lang w:val="en-SG" w:eastAsia="en-SG"/>
          </w:rPr>
          <w:t>Now, you have 2 contact records, this is the time to create the segment</w:t>
        </w:r>
      </w:ins>
    </w:p>
    <w:p w14:paraId="6B2F61BF" w14:textId="05040CB9" w:rsidR="0008694E" w:rsidRDefault="0008694E" w:rsidP="00237EE3">
      <w:pPr>
        <w:pStyle w:val="ListParagraph"/>
        <w:shd w:val="clear" w:color="auto" w:fill="FFFFFF"/>
        <w:spacing w:before="100" w:beforeAutospacing="1" w:after="100" w:afterAutospacing="1" w:line="240" w:lineRule="auto"/>
        <w:rPr>
          <w:ins w:id="1515" w:author="Author"/>
          <w:rFonts w:eastAsia="Times New Roman" w:cs="Segoe UI"/>
          <w:color w:val="171717"/>
          <w:szCs w:val="20"/>
          <w:lang w:val="en-SG" w:eastAsia="en-SG"/>
        </w:rPr>
      </w:pPr>
    </w:p>
    <w:p w14:paraId="0768D7E6" w14:textId="172228D7" w:rsidR="0008694E" w:rsidRPr="00C655CD" w:rsidDel="0008694E" w:rsidRDefault="0008694E" w:rsidP="0008694E">
      <w:pPr>
        <w:pStyle w:val="ListParagraph"/>
        <w:shd w:val="clear" w:color="auto" w:fill="FFFFFF"/>
        <w:spacing w:before="100" w:beforeAutospacing="1" w:after="100" w:afterAutospacing="1" w:line="240" w:lineRule="auto"/>
        <w:rPr>
          <w:ins w:id="1516" w:author="Author"/>
          <w:del w:id="1517" w:author="Author"/>
          <w:rFonts w:eastAsia="Times New Roman" w:cs="Segoe UI"/>
          <w:color w:val="171717"/>
          <w:szCs w:val="20"/>
          <w:lang w:val="en-SG" w:eastAsia="en-SG"/>
          <w:rPrChange w:id="1518" w:author="Author">
            <w:rPr>
              <w:ins w:id="1519" w:author="Author"/>
              <w:del w:id="1520" w:author="Author"/>
              <w:lang w:val="en-SG" w:eastAsia="en-SG"/>
            </w:rPr>
          </w:rPrChange>
        </w:rPr>
        <w:pPrChange w:id="1521" w:author="Author">
          <w:pPr>
            <w:shd w:val="clear" w:color="auto" w:fill="FFFFFF"/>
            <w:spacing w:before="100" w:beforeAutospacing="1" w:after="100" w:afterAutospacing="1" w:line="240" w:lineRule="auto"/>
          </w:pPr>
        </w:pPrChange>
      </w:pPr>
    </w:p>
    <w:p w14:paraId="56D95991" w14:textId="3DC860C6" w:rsidR="00A55A4C" w:rsidRDefault="0008694E" w:rsidP="0008694E">
      <w:pPr>
        <w:pStyle w:val="Heading4"/>
        <w:rPr>
          <w:ins w:id="1522" w:author="Author"/>
          <w:lang w:val="en-SG" w:eastAsia="en-SG"/>
        </w:rPr>
      </w:pPr>
      <w:bookmarkStart w:id="1523" w:name="_Toc84692734"/>
      <w:ins w:id="1524" w:author="Author">
        <w:r>
          <w:rPr>
            <w:lang w:val="en-SG" w:eastAsia="en-SG"/>
          </w:rPr>
          <w:t>Task 3:</w:t>
        </w:r>
        <w:r w:rsidRPr="0008694E">
          <w:t xml:space="preserve"> </w:t>
        </w:r>
        <w:r w:rsidRPr="0008694E">
          <w:rPr>
            <w:lang w:val="en-SG" w:eastAsia="en-SG"/>
          </w:rPr>
          <w:t xml:space="preserve">Create a </w:t>
        </w:r>
        <w:r>
          <w:rPr>
            <w:lang w:val="en-SG" w:eastAsia="en-SG"/>
          </w:rPr>
          <w:t>D</w:t>
        </w:r>
        <w:r w:rsidRPr="0008694E">
          <w:rPr>
            <w:lang w:val="en-SG" w:eastAsia="en-SG"/>
          </w:rPr>
          <w:t xml:space="preserve">ynamic </w:t>
        </w:r>
        <w:r>
          <w:rPr>
            <w:lang w:val="en-SG" w:eastAsia="en-SG"/>
          </w:rPr>
          <w:t>S</w:t>
        </w:r>
        <w:r w:rsidRPr="0008694E">
          <w:rPr>
            <w:lang w:val="en-SG" w:eastAsia="en-SG"/>
          </w:rPr>
          <w:t>egment</w:t>
        </w:r>
        <w:bookmarkEnd w:id="1523"/>
      </w:ins>
    </w:p>
    <w:p w14:paraId="29866E6F" w14:textId="77777777" w:rsidR="00AA18DF" w:rsidRPr="00AA18DF" w:rsidRDefault="00AA18DF" w:rsidP="00AA18DF">
      <w:pPr>
        <w:pStyle w:val="ListParagraph"/>
        <w:numPr>
          <w:ilvl w:val="0"/>
          <w:numId w:val="101"/>
        </w:numPr>
        <w:rPr>
          <w:ins w:id="1525" w:author="Author"/>
          <w:lang w:val="en-SG" w:eastAsia="en-SG"/>
        </w:rPr>
      </w:pPr>
      <w:ins w:id="1526" w:author="Author">
        <w:r w:rsidRPr="00AA18DF">
          <w:rPr>
            <w:lang w:val="en-SG" w:eastAsia="en-SG"/>
          </w:rPr>
          <w:t xml:space="preserve">Go to </w:t>
        </w:r>
        <w:r w:rsidRPr="00AA18DF">
          <w:rPr>
            <w:b/>
            <w:bCs/>
            <w:lang w:val="en-SG" w:eastAsia="en-SG"/>
            <w:rPrChange w:id="1527" w:author="Author">
              <w:rPr>
                <w:lang w:val="en-SG" w:eastAsia="en-SG"/>
              </w:rPr>
            </w:rPrChange>
          </w:rPr>
          <w:t>Marketing</w:t>
        </w:r>
        <w:r w:rsidRPr="00AA18DF">
          <w:rPr>
            <w:lang w:val="en-SG" w:eastAsia="en-SG"/>
          </w:rPr>
          <w:t xml:space="preserve"> &gt; </w:t>
        </w:r>
        <w:r w:rsidRPr="00AA18DF">
          <w:rPr>
            <w:b/>
            <w:bCs/>
            <w:lang w:val="en-SG" w:eastAsia="en-SG"/>
            <w:rPrChange w:id="1528" w:author="Author">
              <w:rPr>
                <w:lang w:val="en-SG" w:eastAsia="en-SG"/>
              </w:rPr>
            </w:rPrChange>
          </w:rPr>
          <w:t>Customers</w:t>
        </w:r>
        <w:r w:rsidRPr="00AA18DF">
          <w:rPr>
            <w:lang w:val="en-SG" w:eastAsia="en-SG"/>
          </w:rPr>
          <w:t xml:space="preserve"> &gt; </w:t>
        </w:r>
        <w:r w:rsidRPr="00AA18DF">
          <w:rPr>
            <w:b/>
            <w:bCs/>
            <w:lang w:val="en-SG" w:eastAsia="en-SG"/>
            <w:rPrChange w:id="1529" w:author="Author">
              <w:rPr>
                <w:lang w:val="en-SG" w:eastAsia="en-SG"/>
              </w:rPr>
            </w:rPrChange>
          </w:rPr>
          <w:t>Segments</w:t>
        </w:r>
        <w:r w:rsidRPr="00AA18DF">
          <w:rPr>
            <w:lang w:val="en-SG" w:eastAsia="en-SG"/>
          </w:rPr>
          <w:t>. This takes you to a list of existing segments. On the command bar, select New.</w:t>
        </w:r>
      </w:ins>
    </w:p>
    <w:p w14:paraId="36F2F02A" w14:textId="2FEAA9A7" w:rsidR="00AA18DF" w:rsidRPr="00AA18DF" w:rsidRDefault="00AA18DF" w:rsidP="00AA18DF">
      <w:pPr>
        <w:pStyle w:val="ListParagraph"/>
        <w:numPr>
          <w:ilvl w:val="0"/>
          <w:numId w:val="101"/>
        </w:numPr>
        <w:rPr>
          <w:ins w:id="1530" w:author="Author"/>
          <w:lang w:val="en-SG" w:eastAsia="en-SG"/>
        </w:rPr>
      </w:pPr>
      <w:ins w:id="1531" w:author="Author">
        <w:r w:rsidRPr="00AA18DF">
          <w:rPr>
            <w:b/>
            <w:bCs/>
            <w:lang w:val="en-SG" w:eastAsia="en-SG"/>
            <w:rPrChange w:id="1532" w:author="Author">
              <w:rPr>
                <w:lang w:val="en-SG" w:eastAsia="en-SG"/>
              </w:rPr>
            </w:rPrChange>
          </w:rPr>
          <w:t>New</w:t>
        </w:r>
        <w:r w:rsidRPr="00AA18DF">
          <w:rPr>
            <w:lang w:val="en-SG" w:eastAsia="en-SG"/>
          </w:rPr>
          <w:t xml:space="preserve"> opens into a dropdown menu, allowing you to choose either a </w:t>
        </w:r>
        <w:r w:rsidRPr="00AA18DF">
          <w:rPr>
            <w:b/>
            <w:bCs/>
            <w:lang w:val="en-SG" w:eastAsia="en-SG"/>
            <w:rPrChange w:id="1533" w:author="Author">
              <w:rPr>
                <w:lang w:val="en-SG" w:eastAsia="en-SG"/>
              </w:rPr>
            </w:rPrChange>
          </w:rPr>
          <w:t>New Dynamic Segmen</w:t>
        </w:r>
        <w:r w:rsidRPr="00AA18DF">
          <w:rPr>
            <w:lang w:val="en-SG" w:eastAsia="en-SG"/>
          </w:rPr>
          <w:t xml:space="preserve">t or a </w:t>
        </w:r>
        <w:r w:rsidRPr="00AA18DF">
          <w:rPr>
            <w:b/>
            <w:bCs/>
            <w:lang w:val="en-SG" w:eastAsia="en-SG"/>
            <w:rPrChange w:id="1534" w:author="Author">
              <w:rPr>
                <w:lang w:val="en-SG" w:eastAsia="en-SG"/>
              </w:rPr>
            </w:rPrChange>
          </w:rPr>
          <w:t>New Static</w:t>
        </w:r>
        <w:r w:rsidRPr="00AA18DF">
          <w:rPr>
            <w:lang w:val="en-SG" w:eastAsia="en-SG"/>
          </w:rPr>
          <w:t xml:space="preserve"> </w:t>
        </w:r>
        <w:r w:rsidRPr="00AA18DF">
          <w:rPr>
            <w:b/>
            <w:bCs/>
            <w:lang w:val="en-SG" w:eastAsia="en-SG"/>
            <w:rPrChange w:id="1535" w:author="Author">
              <w:rPr>
                <w:lang w:val="en-SG" w:eastAsia="en-SG"/>
              </w:rPr>
            </w:rPrChange>
          </w:rPr>
          <w:t>Segment</w:t>
        </w:r>
        <w:r w:rsidRPr="00AA18DF">
          <w:rPr>
            <w:lang w:val="en-SG" w:eastAsia="en-SG"/>
          </w:rPr>
          <w:t xml:space="preserve">. We're going to create a segment that finds all contacts from our fictional city, </w:t>
        </w:r>
        <w:r w:rsidRPr="00AA18DF">
          <w:rPr>
            <w:b/>
            <w:bCs/>
            <w:lang w:val="en-SG" w:eastAsia="en-SG"/>
            <w:rPrChange w:id="1536" w:author="Author">
              <w:rPr>
                <w:lang w:val="en-SG" w:eastAsia="en-SG"/>
              </w:rPr>
            </w:rPrChange>
          </w:rPr>
          <w:t>Singapore</w:t>
        </w:r>
        <w:r w:rsidRPr="00AA18DF">
          <w:rPr>
            <w:lang w:val="en-SG" w:eastAsia="en-SG"/>
          </w:rPr>
          <w:t xml:space="preserve">. So, select </w:t>
        </w:r>
        <w:r w:rsidRPr="00AA18DF">
          <w:rPr>
            <w:b/>
            <w:bCs/>
            <w:lang w:val="en-SG" w:eastAsia="en-SG"/>
            <w:rPrChange w:id="1537" w:author="Author">
              <w:rPr>
                <w:lang w:val="en-SG" w:eastAsia="en-SG"/>
              </w:rPr>
            </w:rPrChange>
          </w:rPr>
          <w:t>New Dynamic Segment</w:t>
        </w:r>
        <w:r w:rsidRPr="00AA18DF">
          <w:rPr>
            <w:lang w:val="en-SG" w:eastAsia="en-SG"/>
          </w:rPr>
          <w:t>.</w:t>
        </w:r>
      </w:ins>
    </w:p>
    <w:p w14:paraId="67FB5DB7" w14:textId="539C5A48" w:rsidR="00AA18DF" w:rsidRPr="00AA18DF" w:rsidDel="00AA18DF" w:rsidRDefault="00AA18DF" w:rsidP="00AA18DF">
      <w:pPr>
        <w:pStyle w:val="ListParagraph"/>
        <w:numPr>
          <w:ilvl w:val="0"/>
          <w:numId w:val="101"/>
        </w:numPr>
        <w:rPr>
          <w:ins w:id="1538" w:author="Author"/>
          <w:del w:id="1539" w:author="Author"/>
          <w:lang w:val="en-SG" w:eastAsia="en-SG"/>
        </w:rPr>
        <w:pPrChange w:id="1540" w:author="Author">
          <w:pPr>
            <w:pStyle w:val="Heading4"/>
          </w:pPr>
        </w:pPrChange>
      </w:pPr>
    </w:p>
    <w:p w14:paraId="2F02A2AA" w14:textId="65A42553" w:rsidR="00AA18DF" w:rsidRDefault="00AA18DF" w:rsidP="00AA18DF">
      <w:pPr>
        <w:pStyle w:val="ListParagraph"/>
        <w:numPr>
          <w:ilvl w:val="0"/>
          <w:numId w:val="101"/>
        </w:numPr>
        <w:rPr>
          <w:ins w:id="1541" w:author="Author"/>
          <w:rFonts w:cs="Segoe UI"/>
          <w:color w:val="171717"/>
        </w:rPr>
      </w:pPr>
      <w:ins w:id="1542" w:author="Author">
        <w:r w:rsidRPr="00AA18DF">
          <w:rPr>
            <w:rFonts w:cs="Segoe UI"/>
            <w:color w:val="171717"/>
            <w:rPrChange w:id="1543" w:author="Author">
              <w:rPr/>
            </w:rPrChange>
          </w:rPr>
          <w:t>The </w:t>
        </w:r>
        <w:r w:rsidRPr="00AA18DF">
          <w:rPr>
            <w:rStyle w:val="Strong"/>
            <w:rFonts w:eastAsiaTheme="majorEastAsia" w:cs="Segoe UI"/>
            <w:color w:val="171717"/>
          </w:rPr>
          <w:t>Segment Templates</w:t>
        </w:r>
        <w:r w:rsidRPr="00AA18DF">
          <w:rPr>
            <w:rFonts w:cs="Segoe UI"/>
            <w:color w:val="171717"/>
            <w:rPrChange w:id="1544" w:author="Author">
              <w:rPr/>
            </w:rPrChange>
          </w:rPr>
          <w:t> dialog box opens; select </w:t>
        </w:r>
        <w:r w:rsidRPr="00AA18DF">
          <w:rPr>
            <w:rStyle w:val="Strong"/>
            <w:rFonts w:eastAsiaTheme="majorEastAsia" w:cs="Segoe UI"/>
            <w:color w:val="171717"/>
          </w:rPr>
          <w:t>Skip</w:t>
        </w:r>
        <w:r w:rsidRPr="00AA18DF">
          <w:rPr>
            <w:rFonts w:cs="Segoe UI"/>
            <w:color w:val="171717"/>
            <w:rPrChange w:id="1545" w:author="Author">
              <w:rPr/>
            </w:rPrChange>
          </w:rPr>
          <w:t> to close it and continue to the </w:t>
        </w:r>
        <w:r w:rsidRPr="00AA18DF">
          <w:rPr>
            <w:rStyle w:val="Strong"/>
            <w:rFonts w:eastAsiaTheme="majorEastAsia" w:cs="Segoe UI"/>
            <w:color w:val="171717"/>
          </w:rPr>
          <w:t>New Segment</w:t>
        </w:r>
        <w:r w:rsidRPr="00AA18DF">
          <w:rPr>
            <w:rFonts w:cs="Segoe UI"/>
            <w:color w:val="171717"/>
            <w:rPrChange w:id="1546" w:author="Author">
              <w:rPr/>
            </w:rPrChange>
          </w:rPr>
          <w:t> screen.</w:t>
        </w:r>
      </w:ins>
    </w:p>
    <w:p w14:paraId="6538C9C0" w14:textId="0F4BDE03" w:rsidR="00391313" w:rsidRDefault="00391313" w:rsidP="00391313">
      <w:pPr>
        <w:pStyle w:val="ListParagraph"/>
        <w:rPr>
          <w:ins w:id="1547" w:author="Author"/>
          <w:rFonts w:cs="Segoe UI"/>
          <w:color w:val="171717"/>
        </w:rPr>
      </w:pPr>
      <w:ins w:id="1548" w:author="Author">
        <w:r>
          <w:rPr>
            <w:noProof/>
          </w:rPr>
          <w:drawing>
            <wp:inline distT="0" distB="0" distL="0" distR="0" wp14:anchorId="7641372C" wp14:editId="32489B86">
              <wp:extent cx="4833802" cy="2801815"/>
              <wp:effectExtent l="0" t="0" r="5080" b="0"/>
              <wp:docPr id="88" name="Picture 8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Teams&#10;&#10;Description automatically generated"/>
                      <pic:cNvPicPr/>
                    </pic:nvPicPr>
                    <pic:blipFill>
                      <a:blip r:embed="rId55"/>
                      <a:stretch>
                        <a:fillRect/>
                      </a:stretch>
                    </pic:blipFill>
                    <pic:spPr>
                      <a:xfrm>
                        <a:off x="0" y="0"/>
                        <a:ext cx="4840158" cy="2805499"/>
                      </a:xfrm>
                      <a:prstGeom prst="rect">
                        <a:avLst/>
                      </a:prstGeom>
                    </pic:spPr>
                  </pic:pic>
                </a:graphicData>
              </a:graphic>
            </wp:inline>
          </w:drawing>
        </w:r>
      </w:ins>
    </w:p>
    <w:p w14:paraId="6C90E524" w14:textId="6788D2BC" w:rsidR="00391313" w:rsidRDefault="00391313" w:rsidP="00391313">
      <w:pPr>
        <w:pStyle w:val="ListParagraph"/>
        <w:rPr>
          <w:ins w:id="1549" w:author="Author"/>
          <w:rFonts w:cs="Segoe UI"/>
          <w:color w:val="171717"/>
        </w:rPr>
      </w:pPr>
    </w:p>
    <w:p w14:paraId="07095A2E" w14:textId="0E145D58" w:rsidR="00391313" w:rsidRPr="00AA18DF" w:rsidRDefault="00F41F47" w:rsidP="00391313">
      <w:pPr>
        <w:pStyle w:val="ListParagraph"/>
        <w:numPr>
          <w:ilvl w:val="0"/>
          <w:numId w:val="101"/>
        </w:numPr>
        <w:rPr>
          <w:ins w:id="1550" w:author="Author"/>
          <w:rFonts w:cs="Segoe UI"/>
          <w:color w:val="171717"/>
          <w:rPrChange w:id="1551" w:author="Author">
            <w:rPr>
              <w:ins w:id="1552" w:author="Author"/>
            </w:rPr>
          </w:rPrChange>
        </w:rPr>
        <w:pPrChange w:id="1553" w:author="Author">
          <w:pPr>
            <w:pStyle w:val="NormalWeb"/>
            <w:numPr>
              <w:numId w:val="101"/>
            </w:numPr>
            <w:shd w:val="clear" w:color="auto" w:fill="FFFFFF"/>
            <w:tabs>
              <w:tab w:val="num" w:pos="720"/>
            </w:tabs>
            <w:ind w:left="1290" w:hanging="360"/>
          </w:pPr>
        </w:pPrChange>
      </w:pPr>
      <w:ins w:id="1554" w:author="Author">
        <w:r>
          <w:rPr>
            <w:rFonts w:cs="Segoe UI"/>
            <w:color w:val="171717"/>
          </w:rPr>
          <w:t>Enter the name of the Segment and then Add Query Block</w:t>
        </w:r>
      </w:ins>
    </w:p>
    <w:p w14:paraId="132712DA" w14:textId="783DA739" w:rsidR="00AA18DF" w:rsidRDefault="00AA18DF" w:rsidP="00AA18DF">
      <w:pPr>
        <w:pStyle w:val="NormalWeb"/>
        <w:shd w:val="clear" w:color="auto" w:fill="FFFFFF"/>
        <w:ind w:left="1290"/>
        <w:rPr>
          <w:ins w:id="1555" w:author="Author"/>
          <w:rFonts w:ascii="Segoe UI" w:hAnsi="Segoe UI" w:cs="Segoe UI"/>
          <w:color w:val="171717"/>
        </w:rPr>
      </w:pPr>
      <w:ins w:id="1556" w:author="Author">
        <w:r>
          <w:rPr>
            <w:rFonts w:ascii="Segoe UI" w:hAnsi="Segoe UI" w:cs="Segoe UI"/>
            <w:noProof/>
            <w:color w:val="171717"/>
          </w:rPr>
          <w:drawing>
            <wp:inline distT="0" distB="0" distL="0" distR="0" wp14:anchorId="62F3E76D" wp14:editId="69771750">
              <wp:extent cx="3867668" cy="1992923"/>
              <wp:effectExtent l="0" t="0" r="0" b="7620"/>
              <wp:docPr id="87" name="Picture 87" descr="Create a dynamic se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reate a dynamic segmen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76484" cy="1997466"/>
                      </a:xfrm>
                      <a:prstGeom prst="rect">
                        <a:avLst/>
                      </a:prstGeom>
                      <a:noFill/>
                      <a:ln>
                        <a:noFill/>
                      </a:ln>
                    </pic:spPr>
                  </pic:pic>
                </a:graphicData>
              </a:graphic>
            </wp:inline>
          </w:drawing>
        </w:r>
      </w:ins>
    </w:p>
    <w:p w14:paraId="704534C8" w14:textId="7E73A79B" w:rsidR="007F261B" w:rsidDel="007F261B" w:rsidRDefault="007F261B" w:rsidP="00AA18DF">
      <w:pPr>
        <w:pStyle w:val="NormalWeb"/>
        <w:shd w:val="clear" w:color="auto" w:fill="FFFFFF"/>
        <w:ind w:left="1290"/>
        <w:rPr>
          <w:ins w:id="1557" w:author="Author"/>
          <w:del w:id="1558" w:author="Author"/>
          <w:rFonts w:ascii="Segoe UI" w:hAnsi="Segoe UI" w:cs="Segoe UI"/>
          <w:color w:val="171717"/>
        </w:rPr>
      </w:pPr>
    </w:p>
    <w:p w14:paraId="5D0AE66C" w14:textId="251519B6" w:rsidR="00AA18DF" w:rsidRPr="00F41F47" w:rsidRDefault="00AA18DF" w:rsidP="00F41F47">
      <w:pPr>
        <w:pStyle w:val="NormalWeb"/>
        <w:numPr>
          <w:ilvl w:val="0"/>
          <w:numId w:val="101"/>
        </w:numPr>
        <w:shd w:val="clear" w:color="auto" w:fill="FFFFFF"/>
        <w:rPr>
          <w:ins w:id="1559" w:author="Author"/>
          <w:rFonts w:ascii="Segoe UI" w:hAnsi="Segoe UI" w:cs="Segoe UI"/>
          <w:color w:val="171717"/>
          <w:sz w:val="20"/>
          <w:szCs w:val="20"/>
          <w:rPrChange w:id="1560" w:author="Author">
            <w:rPr>
              <w:ins w:id="1561" w:author="Author"/>
              <w:rFonts w:ascii="Segoe UI" w:hAnsi="Segoe UI" w:cs="Segoe UI"/>
              <w:color w:val="171717"/>
            </w:rPr>
          </w:rPrChange>
        </w:rPr>
        <w:pPrChange w:id="1562" w:author="Author">
          <w:pPr>
            <w:pStyle w:val="NormalWeb"/>
            <w:numPr>
              <w:numId w:val="101"/>
            </w:numPr>
            <w:shd w:val="clear" w:color="auto" w:fill="FFFFFF"/>
            <w:tabs>
              <w:tab w:val="num" w:pos="720"/>
            </w:tabs>
            <w:ind w:left="1290" w:hanging="360"/>
          </w:pPr>
        </w:pPrChange>
      </w:pPr>
      <w:ins w:id="1563" w:author="Author">
        <w:r w:rsidRPr="00F41F47">
          <w:rPr>
            <w:rFonts w:ascii="Segoe UI" w:hAnsi="Segoe UI" w:cs="Segoe UI"/>
            <w:color w:val="171717"/>
            <w:sz w:val="20"/>
            <w:szCs w:val="20"/>
            <w:rPrChange w:id="1564" w:author="Author">
              <w:rPr>
                <w:rFonts w:ascii="Segoe UI" w:hAnsi="Segoe UI" w:cs="Segoe UI"/>
                <w:color w:val="171717"/>
              </w:rPr>
            </w:rPrChange>
          </w:rPr>
          <w:t>Select </w:t>
        </w:r>
        <w:r w:rsidRPr="00F41F47">
          <w:rPr>
            <w:rStyle w:val="Strong"/>
            <w:rFonts w:ascii="Segoe UI" w:eastAsiaTheme="majorEastAsia" w:hAnsi="Segoe UI" w:cs="Segoe UI"/>
            <w:color w:val="171717"/>
            <w:sz w:val="20"/>
            <w:szCs w:val="20"/>
            <w:rPrChange w:id="1565" w:author="Author">
              <w:rPr>
                <w:rStyle w:val="Strong"/>
                <w:rFonts w:ascii="Segoe UI" w:eastAsiaTheme="majorEastAsia" w:hAnsi="Segoe UI" w:cs="Segoe UI"/>
                <w:color w:val="171717"/>
              </w:rPr>
            </w:rPrChange>
          </w:rPr>
          <w:t>Add query block</w:t>
        </w:r>
        <w:r w:rsidRPr="00F41F47">
          <w:rPr>
            <w:rFonts w:ascii="Segoe UI" w:hAnsi="Segoe UI" w:cs="Segoe UI"/>
            <w:color w:val="171717"/>
            <w:sz w:val="20"/>
            <w:szCs w:val="20"/>
            <w:rPrChange w:id="1566" w:author="Author">
              <w:rPr>
                <w:rFonts w:ascii="Segoe UI" w:hAnsi="Segoe UI" w:cs="Segoe UI"/>
                <w:color w:val="171717"/>
              </w:rPr>
            </w:rPrChange>
          </w:rPr>
          <w:t> to create a query against the contact entity. You can see the entity being queried by checking the value shown on the drop-down list at the top of the query block.</w:t>
        </w:r>
        <w:r w:rsidR="007F261B">
          <w:rPr>
            <w:rFonts w:ascii="Segoe UI" w:hAnsi="Segoe UI" w:cs="Segoe UI"/>
            <w:color w:val="171717"/>
            <w:sz w:val="20"/>
            <w:szCs w:val="20"/>
          </w:rPr>
          <w:br/>
        </w:r>
        <w:r w:rsidR="007F261B">
          <w:rPr>
            <w:noProof/>
          </w:rPr>
          <w:drawing>
            <wp:inline distT="0" distB="0" distL="0" distR="0" wp14:anchorId="35883016" wp14:editId="44A99515">
              <wp:extent cx="2754923" cy="2256343"/>
              <wp:effectExtent l="0" t="0" r="7620" b="0"/>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57"/>
                      <a:stretch>
                        <a:fillRect/>
                      </a:stretch>
                    </pic:blipFill>
                    <pic:spPr>
                      <a:xfrm>
                        <a:off x="0" y="0"/>
                        <a:ext cx="2756042" cy="2257260"/>
                      </a:xfrm>
                      <a:prstGeom prst="rect">
                        <a:avLst/>
                      </a:prstGeom>
                    </pic:spPr>
                  </pic:pic>
                </a:graphicData>
              </a:graphic>
            </wp:inline>
          </w:drawing>
        </w:r>
      </w:ins>
    </w:p>
    <w:p w14:paraId="0636A40A" w14:textId="53893678" w:rsidR="00AA18DF" w:rsidRPr="007F261B" w:rsidDel="007F261B" w:rsidRDefault="00AA18DF" w:rsidP="007F261B">
      <w:pPr>
        <w:pStyle w:val="NormalWeb"/>
        <w:shd w:val="clear" w:color="auto" w:fill="FFFFFF"/>
        <w:ind w:left="709"/>
        <w:rPr>
          <w:ins w:id="1567" w:author="Author"/>
          <w:del w:id="1568" w:author="Author"/>
          <w:rFonts w:ascii="Segoe UI" w:hAnsi="Segoe UI" w:cs="Segoe UI"/>
          <w:color w:val="171717"/>
          <w:sz w:val="20"/>
          <w:szCs w:val="20"/>
          <w:rPrChange w:id="1569" w:author="Author">
            <w:rPr>
              <w:ins w:id="1570" w:author="Author"/>
              <w:del w:id="1571" w:author="Author"/>
              <w:rFonts w:ascii="Segoe UI" w:hAnsi="Segoe UI" w:cs="Segoe UI"/>
              <w:color w:val="171717"/>
            </w:rPr>
          </w:rPrChange>
        </w:rPr>
        <w:pPrChange w:id="1572" w:author="Author">
          <w:pPr>
            <w:pStyle w:val="NormalWeb"/>
            <w:shd w:val="clear" w:color="auto" w:fill="FFFFFF"/>
            <w:ind w:left="1290"/>
          </w:pPr>
        </w:pPrChange>
      </w:pPr>
      <w:ins w:id="1573" w:author="Author">
        <w:del w:id="1574" w:author="Author">
          <w:r w:rsidRPr="007F261B" w:rsidDel="007F261B">
            <w:rPr>
              <w:rFonts w:ascii="Segoe UI" w:hAnsi="Segoe UI" w:cs="Segoe UI"/>
              <w:noProof/>
              <w:color w:val="171717"/>
              <w:sz w:val="20"/>
              <w:szCs w:val="20"/>
              <w:rPrChange w:id="1575" w:author="Author">
                <w:rPr>
                  <w:rFonts w:ascii="Segoe UI" w:hAnsi="Segoe UI" w:cs="Segoe UI"/>
                  <w:noProof/>
                  <w:color w:val="171717"/>
                </w:rPr>
              </w:rPrChange>
            </w:rPr>
            <w:drawing>
              <wp:inline distT="0" distB="0" distL="0" distR="0" wp14:anchorId="42021A96" wp14:editId="693EA25B">
                <wp:extent cx="6858000" cy="3539490"/>
                <wp:effectExtent l="0" t="0" r="0" b="3810"/>
                <wp:docPr id="86" name="Picture 86" descr="The entity drop-dow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entity drop-down lis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8000" cy="3539490"/>
                        </a:xfrm>
                        <a:prstGeom prst="rect">
                          <a:avLst/>
                        </a:prstGeom>
                        <a:noFill/>
                        <a:ln>
                          <a:noFill/>
                        </a:ln>
                      </pic:spPr>
                    </pic:pic>
                  </a:graphicData>
                </a:graphic>
              </wp:inline>
            </w:drawing>
          </w:r>
        </w:del>
      </w:ins>
    </w:p>
    <w:p w14:paraId="793FCF33" w14:textId="79954419" w:rsidR="00AA18DF" w:rsidRDefault="00AA18DF" w:rsidP="007F261B">
      <w:pPr>
        <w:pStyle w:val="NormalWeb"/>
        <w:shd w:val="clear" w:color="auto" w:fill="FFFFFF"/>
        <w:ind w:left="709"/>
        <w:rPr>
          <w:ins w:id="1576" w:author="Author"/>
          <w:rFonts w:ascii="Segoe UI" w:hAnsi="Segoe UI" w:cs="Segoe UI"/>
          <w:color w:val="171717"/>
          <w:sz w:val="20"/>
          <w:szCs w:val="20"/>
        </w:rPr>
      </w:pPr>
      <w:ins w:id="1577" w:author="Author">
        <w:r w:rsidRPr="007F261B">
          <w:rPr>
            <w:rFonts w:ascii="Segoe UI" w:hAnsi="Segoe UI" w:cs="Segoe UI"/>
            <w:color w:val="171717"/>
            <w:sz w:val="20"/>
            <w:szCs w:val="20"/>
            <w:rPrChange w:id="1578" w:author="Author">
              <w:rPr>
                <w:rFonts w:ascii="Segoe UI" w:hAnsi="Segoe UI" w:cs="Segoe UI"/>
                <w:color w:val="171717"/>
              </w:rPr>
            </w:rPrChange>
          </w:rPr>
          <w:t>By default, the new query block creates </w:t>
        </w:r>
        <w:r w:rsidRPr="007F261B">
          <w:rPr>
            <w:rStyle w:val="Strong"/>
            <w:rFonts w:ascii="Segoe UI" w:eastAsiaTheme="majorEastAsia" w:hAnsi="Segoe UI" w:cs="Segoe UI"/>
            <w:color w:val="171717"/>
            <w:sz w:val="20"/>
            <w:szCs w:val="20"/>
            <w:rPrChange w:id="1579" w:author="Author">
              <w:rPr>
                <w:rStyle w:val="Strong"/>
                <w:rFonts w:ascii="Segoe UI" w:eastAsiaTheme="majorEastAsia" w:hAnsi="Segoe UI" w:cs="Segoe UI"/>
                <w:color w:val="171717"/>
              </w:rPr>
            </w:rPrChange>
          </w:rPr>
          <w:t>Contact</w:t>
        </w:r>
        <w:r w:rsidRPr="007F261B">
          <w:rPr>
            <w:rFonts w:ascii="Segoe UI" w:hAnsi="Segoe UI" w:cs="Segoe UI"/>
            <w:color w:val="171717"/>
            <w:sz w:val="20"/>
            <w:szCs w:val="20"/>
            <w:rPrChange w:id="1580" w:author="Author">
              <w:rPr>
                <w:rFonts w:ascii="Segoe UI" w:hAnsi="Segoe UI" w:cs="Segoe UI"/>
                <w:color w:val="171717"/>
              </w:rPr>
            </w:rPrChange>
          </w:rPr>
          <w:t> based query with a new row. Your segment currently includes no filters (clause rows), which means it will find all the contacts in your database. But we only want to find the new test contacts that we just created, so let's add a filter.</w:t>
        </w:r>
      </w:ins>
    </w:p>
    <w:p w14:paraId="6E626618" w14:textId="67E335CD" w:rsidR="007F261B" w:rsidRPr="007F261B" w:rsidDel="007F261B" w:rsidRDefault="007F261B" w:rsidP="007F261B">
      <w:pPr>
        <w:pStyle w:val="NormalWeb"/>
        <w:numPr>
          <w:ilvl w:val="0"/>
          <w:numId w:val="101"/>
        </w:numPr>
        <w:shd w:val="clear" w:color="auto" w:fill="FFFFFF"/>
        <w:rPr>
          <w:ins w:id="1581" w:author="Author"/>
          <w:del w:id="1582" w:author="Author"/>
          <w:rFonts w:ascii="Segoe UI" w:hAnsi="Segoe UI" w:cs="Segoe UI"/>
          <w:color w:val="171717"/>
          <w:sz w:val="20"/>
          <w:szCs w:val="20"/>
          <w:rPrChange w:id="1583" w:author="Author">
            <w:rPr>
              <w:ins w:id="1584" w:author="Author"/>
              <w:del w:id="1585" w:author="Author"/>
              <w:rFonts w:ascii="Segoe UI" w:hAnsi="Segoe UI" w:cs="Segoe UI"/>
              <w:color w:val="171717"/>
            </w:rPr>
          </w:rPrChange>
        </w:rPr>
        <w:pPrChange w:id="1586" w:author="Author">
          <w:pPr>
            <w:pStyle w:val="NormalWeb"/>
            <w:numPr>
              <w:numId w:val="101"/>
            </w:numPr>
            <w:shd w:val="clear" w:color="auto" w:fill="FFFFFF"/>
            <w:tabs>
              <w:tab w:val="num" w:pos="720"/>
            </w:tabs>
            <w:ind w:left="1290" w:hanging="360"/>
          </w:pPr>
        </w:pPrChange>
      </w:pPr>
    </w:p>
    <w:p w14:paraId="1FFCC0E1" w14:textId="77777777" w:rsidR="00AA18DF" w:rsidRPr="007F261B" w:rsidRDefault="00AA18DF" w:rsidP="007F261B">
      <w:pPr>
        <w:pStyle w:val="NormalWeb"/>
        <w:numPr>
          <w:ilvl w:val="0"/>
          <w:numId w:val="101"/>
        </w:numPr>
        <w:shd w:val="clear" w:color="auto" w:fill="FFFFFF"/>
        <w:rPr>
          <w:ins w:id="1587" w:author="Author"/>
          <w:rFonts w:ascii="Segoe UI" w:hAnsi="Segoe UI" w:cs="Segoe UI"/>
          <w:color w:val="171717"/>
        </w:rPr>
        <w:pPrChange w:id="1588" w:author="Author">
          <w:pPr>
            <w:pStyle w:val="NormalWeb"/>
            <w:numPr>
              <w:numId w:val="101"/>
            </w:numPr>
            <w:shd w:val="clear" w:color="auto" w:fill="FFFFFF"/>
            <w:tabs>
              <w:tab w:val="num" w:pos="720"/>
            </w:tabs>
            <w:ind w:left="1290" w:hanging="360"/>
          </w:pPr>
        </w:pPrChange>
      </w:pPr>
      <w:ins w:id="1589" w:author="Author">
        <w:r w:rsidRPr="007F261B">
          <w:rPr>
            <w:rFonts w:ascii="Segoe UI" w:hAnsi="Segoe UI" w:cs="Segoe UI"/>
            <w:color w:val="171717"/>
          </w:rPr>
          <w:t>The row starts with a field containing the ghost test </w:t>
        </w:r>
        <w:r w:rsidRPr="007F261B">
          <w:rPr>
            <w:rStyle w:val="Strong"/>
            <w:rFonts w:ascii="Segoe UI" w:eastAsiaTheme="majorEastAsia" w:hAnsi="Segoe UI" w:cs="Segoe UI"/>
            <w:color w:val="171717"/>
          </w:rPr>
          <w:t>Select attribute</w:t>
        </w:r>
        <w:r w:rsidRPr="007F261B">
          <w:rPr>
            <w:rFonts w:ascii="Segoe UI" w:hAnsi="Segoe UI" w:cs="Segoe UI"/>
            <w:color w:val="171717"/>
          </w:rPr>
          <w:t>. Select this field to open a drop-down list that shows all attributes available on the contact entity. Then type "city" to filter the list and choose </w:t>
        </w:r>
        <w:r w:rsidRPr="007F261B">
          <w:rPr>
            <w:rStyle w:val="Strong"/>
            <w:rFonts w:ascii="Segoe UI" w:eastAsiaTheme="majorEastAsia" w:hAnsi="Segoe UI" w:cs="Segoe UI"/>
            <w:color w:val="171717"/>
          </w:rPr>
          <w:t>Address 1: City</w:t>
        </w:r>
        <w:r w:rsidRPr="007F261B">
          <w:rPr>
            <w:rFonts w:ascii="Segoe UI" w:hAnsi="Segoe UI" w:cs="Segoe UI"/>
            <w:color w:val="171717"/>
          </w:rPr>
          <w:t> from the list.</w:t>
        </w:r>
      </w:ins>
    </w:p>
    <w:p w14:paraId="3E803A33" w14:textId="1C27E647" w:rsidR="00AA18DF" w:rsidRDefault="00AA18DF" w:rsidP="00AA18DF">
      <w:pPr>
        <w:pStyle w:val="NormalWeb"/>
        <w:shd w:val="clear" w:color="auto" w:fill="FFFFFF"/>
        <w:ind w:left="1290"/>
        <w:rPr>
          <w:ins w:id="1590" w:author="Author"/>
          <w:rFonts w:ascii="Segoe UI" w:hAnsi="Segoe UI" w:cs="Segoe UI"/>
          <w:color w:val="171717"/>
        </w:rPr>
      </w:pPr>
      <w:ins w:id="1591" w:author="Author">
        <w:r>
          <w:rPr>
            <w:rFonts w:ascii="Segoe UI" w:hAnsi="Segoe UI" w:cs="Segoe UI"/>
            <w:noProof/>
            <w:color w:val="171717"/>
          </w:rPr>
          <w:drawing>
            <wp:inline distT="0" distB="0" distL="0" distR="0" wp14:anchorId="65C2CC19" wp14:editId="1F415D4D">
              <wp:extent cx="3604847" cy="1574857"/>
              <wp:effectExtent l="0" t="0" r="0" b="6350"/>
              <wp:docPr id="84" name="Picture 84" descr="Select the Address 1 City 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 the Address 1 City attribu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11747" cy="1577871"/>
                      </a:xfrm>
                      <a:prstGeom prst="rect">
                        <a:avLst/>
                      </a:prstGeom>
                      <a:noFill/>
                      <a:ln>
                        <a:noFill/>
                      </a:ln>
                    </pic:spPr>
                  </pic:pic>
                </a:graphicData>
              </a:graphic>
            </wp:inline>
          </w:drawing>
        </w:r>
      </w:ins>
    </w:p>
    <w:p w14:paraId="1051BFBD" w14:textId="3437DBBC" w:rsidR="00C609DB" w:rsidRPr="00C609DB" w:rsidDel="00C609DB" w:rsidRDefault="00C609DB" w:rsidP="00C609DB">
      <w:pPr>
        <w:pStyle w:val="NormalWeb"/>
        <w:numPr>
          <w:ilvl w:val="0"/>
          <w:numId w:val="101"/>
        </w:numPr>
        <w:shd w:val="clear" w:color="auto" w:fill="FFFFFF"/>
        <w:rPr>
          <w:ins w:id="1592" w:author="Author"/>
          <w:del w:id="1593" w:author="Author"/>
          <w:rFonts w:ascii="Segoe UI" w:hAnsi="Segoe UI" w:cs="Segoe UI"/>
          <w:color w:val="171717"/>
          <w:sz w:val="20"/>
          <w:szCs w:val="20"/>
          <w:rPrChange w:id="1594" w:author="Author">
            <w:rPr>
              <w:ins w:id="1595" w:author="Author"/>
              <w:del w:id="1596" w:author="Author"/>
              <w:rFonts w:ascii="Segoe UI" w:hAnsi="Segoe UI" w:cs="Segoe UI"/>
              <w:color w:val="171717"/>
            </w:rPr>
          </w:rPrChange>
        </w:rPr>
        <w:pPrChange w:id="1597" w:author="Author">
          <w:pPr>
            <w:pStyle w:val="NormalWeb"/>
            <w:shd w:val="clear" w:color="auto" w:fill="FFFFFF"/>
            <w:ind w:left="1290"/>
          </w:pPr>
        </w:pPrChange>
      </w:pPr>
    </w:p>
    <w:p w14:paraId="584594C9" w14:textId="0D30F497" w:rsidR="00AA18DF" w:rsidRDefault="00AA18DF" w:rsidP="00C609DB">
      <w:pPr>
        <w:pStyle w:val="NormalWeb"/>
        <w:numPr>
          <w:ilvl w:val="0"/>
          <w:numId w:val="101"/>
        </w:numPr>
        <w:shd w:val="clear" w:color="auto" w:fill="FFFFFF"/>
        <w:rPr>
          <w:ins w:id="1598" w:author="Author"/>
          <w:rFonts w:ascii="Segoe UI" w:hAnsi="Segoe UI" w:cs="Segoe UI"/>
          <w:color w:val="171717"/>
          <w:sz w:val="20"/>
          <w:szCs w:val="20"/>
        </w:rPr>
      </w:pPr>
      <w:ins w:id="1599" w:author="Author">
        <w:r w:rsidRPr="00C609DB">
          <w:rPr>
            <w:rFonts w:ascii="Segoe UI" w:hAnsi="Segoe UI" w:cs="Segoe UI"/>
            <w:color w:val="171717"/>
            <w:sz w:val="20"/>
            <w:szCs w:val="20"/>
            <w:rPrChange w:id="1600" w:author="Author">
              <w:rPr>
                <w:rFonts w:ascii="Segoe UI" w:hAnsi="Segoe UI" w:cs="Segoe UI"/>
                <w:color w:val="171717"/>
              </w:rPr>
            </w:rPrChange>
          </w:rPr>
          <w:t>Two new drop-down lists are now added to the row. Leave the next drop-down list set to </w:t>
        </w:r>
        <w:r w:rsidRPr="00C609DB">
          <w:rPr>
            <w:rStyle w:val="Strong"/>
            <w:rFonts w:ascii="Segoe UI" w:eastAsiaTheme="majorEastAsia" w:hAnsi="Segoe UI" w:cs="Segoe UI"/>
            <w:color w:val="171717"/>
            <w:sz w:val="20"/>
            <w:szCs w:val="20"/>
            <w:rPrChange w:id="1601" w:author="Author">
              <w:rPr>
                <w:rStyle w:val="Strong"/>
                <w:rFonts w:ascii="Segoe UI" w:eastAsiaTheme="majorEastAsia" w:hAnsi="Segoe UI" w:cs="Segoe UI"/>
                <w:color w:val="171717"/>
              </w:rPr>
            </w:rPrChange>
          </w:rPr>
          <w:t>Equals</w:t>
        </w:r>
        <w:r w:rsidRPr="00C609DB">
          <w:rPr>
            <w:rFonts w:ascii="Segoe UI" w:hAnsi="Segoe UI" w:cs="Segoe UI"/>
            <w:color w:val="171717"/>
            <w:sz w:val="20"/>
            <w:szCs w:val="20"/>
            <w:rPrChange w:id="1602" w:author="Author">
              <w:rPr>
                <w:rFonts w:ascii="Segoe UI" w:hAnsi="Segoe UI" w:cs="Segoe UI"/>
                <w:color w:val="171717"/>
              </w:rPr>
            </w:rPrChange>
          </w:rPr>
          <w:t>. This is the </w:t>
        </w:r>
        <w:r w:rsidRPr="00C609DB">
          <w:rPr>
            <w:rStyle w:val="Emphasis"/>
            <w:rFonts w:ascii="Segoe UI" w:hAnsi="Segoe UI" w:cs="Segoe UI"/>
            <w:color w:val="171717"/>
            <w:sz w:val="20"/>
            <w:szCs w:val="20"/>
            <w:rPrChange w:id="1603" w:author="Author">
              <w:rPr>
                <w:rStyle w:val="Emphasis"/>
                <w:rFonts w:ascii="Segoe UI" w:hAnsi="Segoe UI" w:cs="Segoe UI"/>
                <w:color w:val="171717"/>
              </w:rPr>
            </w:rPrChange>
          </w:rPr>
          <w:t>operator</w:t>
        </w:r>
        <w:r w:rsidRPr="00C609DB">
          <w:rPr>
            <w:rFonts w:ascii="Segoe UI" w:hAnsi="Segoe UI" w:cs="Segoe UI"/>
            <w:color w:val="171717"/>
            <w:sz w:val="20"/>
            <w:szCs w:val="20"/>
            <w:rPrChange w:id="1604" w:author="Author">
              <w:rPr>
                <w:rFonts w:ascii="Segoe UI" w:hAnsi="Segoe UI" w:cs="Segoe UI"/>
                <w:color w:val="171717"/>
              </w:rPr>
            </w:rPrChange>
          </w:rPr>
          <w:t>, which defines the way we are going test values in the </w:t>
        </w:r>
        <w:r w:rsidRPr="00C609DB">
          <w:rPr>
            <w:rStyle w:val="Strong"/>
            <w:rFonts w:ascii="Segoe UI" w:eastAsiaTheme="majorEastAsia" w:hAnsi="Segoe UI" w:cs="Segoe UI"/>
            <w:color w:val="171717"/>
            <w:sz w:val="20"/>
            <w:szCs w:val="20"/>
            <w:rPrChange w:id="1605" w:author="Author">
              <w:rPr>
                <w:rStyle w:val="Strong"/>
                <w:rFonts w:ascii="Segoe UI" w:eastAsiaTheme="majorEastAsia" w:hAnsi="Segoe UI" w:cs="Segoe UI"/>
                <w:color w:val="171717"/>
              </w:rPr>
            </w:rPrChange>
          </w:rPr>
          <w:t>Address 1: City</w:t>
        </w:r>
        <w:r w:rsidRPr="00C609DB">
          <w:rPr>
            <w:rFonts w:ascii="Segoe UI" w:hAnsi="Segoe UI" w:cs="Segoe UI"/>
            <w:color w:val="171717"/>
            <w:sz w:val="20"/>
            <w:szCs w:val="20"/>
            <w:rPrChange w:id="1606" w:author="Author">
              <w:rPr>
                <w:rFonts w:ascii="Segoe UI" w:hAnsi="Segoe UI" w:cs="Segoe UI"/>
                <w:color w:val="171717"/>
              </w:rPr>
            </w:rPrChange>
          </w:rPr>
          <w:t> field of the </w:t>
        </w:r>
        <w:r w:rsidRPr="00C609DB">
          <w:rPr>
            <w:rStyle w:val="Strong"/>
            <w:rFonts w:ascii="Segoe UI" w:eastAsiaTheme="majorEastAsia" w:hAnsi="Segoe UI" w:cs="Segoe UI"/>
            <w:color w:val="171717"/>
            <w:sz w:val="20"/>
            <w:szCs w:val="20"/>
            <w:rPrChange w:id="1607" w:author="Author">
              <w:rPr>
                <w:rStyle w:val="Strong"/>
                <w:rFonts w:ascii="Segoe UI" w:eastAsiaTheme="majorEastAsia" w:hAnsi="Segoe UI" w:cs="Segoe UI"/>
                <w:color w:val="171717"/>
              </w:rPr>
            </w:rPrChange>
          </w:rPr>
          <w:t>Contact</w:t>
        </w:r>
        <w:r w:rsidRPr="00C609DB">
          <w:rPr>
            <w:rFonts w:ascii="Segoe UI" w:hAnsi="Segoe UI" w:cs="Segoe UI"/>
            <w:color w:val="171717"/>
            <w:sz w:val="20"/>
            <w:szCs w:val="20"/>
            <w:rPrChange w:id="1608" w:author="Author">
              <w:rPr>
                <w:rFonts w:ascii="Segoe UI" w:hAnsi="Segoe UI" w:cs="Segoe UI"/>
                <w:color w:val="171717"/>
              </w:rPr>
            </w:rPrChange>
          </w:rPr>
          <w:t> entity. Other operators include </w:t>
        </w:r>
        <w:r w:rsidRPr="00C609DB">
          <w:rPr>
            <w:rStyle w:val="Strong"/>
            <w:rFonts w:ascii="Segoe UI" w:eastAsiaTheme="majorEastAsia" w:hAnsi="Segoe UI" w:cs="Segoe UI"/>
            <w:color w:val="171717"/>
            <w:sz w:val="20"/>
            <w:szCs w:val="20"/>
            <w:rPrChange w:id="1609" w:author="Author">
              <w:rPr>
                <w:rStyle w:val="Strong"/>
                <w:rFonts w:ascii="Segoe UI" w:eastAsiaTheme="majorEastAsia" w:hAnsi="Segoe UI" w:cs="Segoe UI"/>
                <w:color w:val="171717"/>
              </w:rPr>
            </w:rPrChange>
          </w:rPr>
          <w:t>Contains</w:t>
        </w:r>
        <w:r w:rsidRPr="00C609DB">
          <w:rPr>
            <w:rFonts w:ascii="Segoe UI" w:hAnsi="Segoe UI" w:cs="Segoe UI"/>
            <w:color w:val="171717"/>
            <w:sz w:val="20"/>
            <w:szCs w:val="20"/>
            <w:rPrChange w:id="1610" w:author="Author">
              <w:rPr>
                <w:rFonts w:ascii="Segoe UI" w:hAnsi="Segoe UI" w:cs="Segoe UI"/>
                <w:color w:val="171717"/>
              </w:rPr>
            </w:rPrChange>
          </w:rPr>
          <w:t>, </w:t>
        </w:r>
        <w:r w:rsidRPr="00C609DB">
          <w:rPr>
            <w:rStyle w:val="Strong"/>
            <w:rFonts w:ascii="Segoe UI" w:eastAsiaTheme="majorEastAsia" w:hAnsi="Segoe UI" w:cs="Segoe UI"/>
            <w:color w:val="171717"/>
            <w:sz w:val="20"/>
            <w:szCs w:val="20"/>
            <w:rPrChange w:id="1611" w:author="Author">
              <w:rPr>
                <w:rStyle w:val="Strong"/>
                <w:rFonts w:ascii="Segoe UI" w:eastAsiaTheme="majorEastAsia" w:hAnsi="Segoe UI" w:cs="Segoe UI"/>
                <w:color w:val="171717"/>
              </w:rPr>
            </w:rPrChange>
          </w:rPr>
          <w:t>Begins with</w:t>
        </w:r>
        <w:r w:rsidRPr="00C609DB">
          <w:rPr>
            <w:rFonts w:ascii="Segoe UI" w:hAnsi="Segoe UI" w:cs="Segoe UI"/>
            <w:color w:val="171717"/>
            <w:sz w:val="20"/>
            <w:szCs w:val="20"/>
            <w:rPrChange w:id="1612" w:author="Author">
              <w:rPr>
                <w:rFonts w:ascii="Segoe UI" w:hAnsi="Segoe UI" w:cs="Segoe UI"/>
                <w:color w:val="171717"/>
              </w:rPr>
            </w:rPrChange>
          </w:rPr>
          <w:t>, </w:t>
        </w:r>
        <w:r w:rsidRPr="00C609DB">
          <w:rPr>
            <w:rStyle w:val="Strong"/>
            <w:rFonts w:ascii="Segoe UI" w:eastAsiaTheme="majorEastAsia" w:hAnsi="Segoe UI" w:cs="Segoe UI"/>
            <w:color w:val="171717"/>
            <w:sz w:val="20"/>
            <w:szCs w:val="20"/>
            <w:rPrChange w:id="1613" w:author="Author">
              <w:rPr>
                <w:rStyle w:val="Strong"/>
                <w:rFonts w:ascii="Segoe UI" w:eastAsiaTheme="majorEastAsia" w:hAnsi="Segoe UI" w:cs="Segoe UI"/>
                <w:color w:val="171717"/>
              </w:rPr>
            </w:rPrChange>
          </w:rPr>
          <w:t>Contains data</w:t>
        </w:r>
        <w:r w:rsidRPr="00C609DB">
          <w:rPr>
            <w:rFonts w:ascii="Segoe UI" w:hAnsi="Segoe UI" w:cs="Segoe UI"/>
            <w:color w:val="171717"/>
            <w:sz w:val="20"/>
            <w:szCs w:val="20"/>
            <w:rPrChange w:id="1614" w:author="Author">
              <w:rPr>
                <w:rFonts w:ascii="Segoe UI" w:hAnsi="Segoe UI" w:cs="Segoe UI"/>
                <w:color w:val="171717"/>
              </w:rPr>
            </w:rPrChange>
          </w:rPr>
          <w:t>, and more, depending on which type of value (string, number, date, and so on) you are working with.</w:t>
        </w:r>
      </w:ins>
    </w:p>
    <w:p w14:paraId="2A24073E" w14:textId="1F5E99BE" w:rsidR="00932799" w:rsidRPr="00C609DB" w:rsidDel="00932799" w:rsidRDefault="00932799" w:rsidP="00932799">
      <w:pPr>
        <w:pStyle w:val="NormalWeb"/>
        <w:shd w:val="clear" w:color="auto" w:fill="FFFFFF"/>
        <w:ind w:left="720"/>
        <w:rPr>
          <w:ins w:id="1615" w:author="Author"/>
          <w:del w:id="1616" w:author="Author"/>
          <w:rFonts w:ascii="Segoe UI" w:hAnsi="Segoe UI" w:cs="Segoe UI"/>
          <w:color w:val="171717"/>
          <w:sz w:val="20"/>
          <w:szCs w:val="20"/>
          <w:rPrChange w:id="1617" w:author="Author">
            <w:rPr>
              <w:ins w:id="1618" w:author="Author"/>
              <w:del w:id="1619" w:author="Author"/>
              <w:rFonts w:ascii="Segoe UI" w:hAnsi="Segoe UI" w:cs="Segoe UI"/>
              <w:color w:val="171717"/>
            </w:rPr>
          </w:rPrChange>
        </w:rPr>
        <w:pPrChange w:id="1620" w:author="Author">
          <w:pPr>
            <w:pStyle w:val="NormalWeb"/>
            <w:numPr>
              <w:numId w:val="101"/>
            </w:numPr>
            <w:shd w:val="clear" w:color="auto" w:fill="FFFFFF"/>
            <w:tabs>
              <w:tab w:val="num" w:pos="720"/>
            </w:tabs>
            <w:ind w:left="1290" w:hanging="360"/>
          </w:pPr>
        </w:pPrChange>
      </w:pPr>
    </w:p>
    <w:p w14:paraId="0069D032" w14:textId="1DB6BC83" w:rsidR="00AA18DF" w:rsidRPr="00C609DB" w:rsidRDefault="00AA18DF" w:rsidP="00932799">
      <w:pPr>
        <w:pStyle w:val="NormalWeb"/>
        <w:shd w:val="clear" w:color="auto" w:fill="FFFFFF"/>
        <w:ind w:left="720"/>
        <w:rPr>
          <w:ins w:id="1621" w:author="Author"/>
          <w:rFonts w:ascii="Segoe UI" w:hAnsi="Segoe UI" w:cs="Segoe UI"/>
          <w:color w:val="171717"/>
          <w:sz w:val="20"/>
          <w:szCs w:val="20"/>
          <w:rPrChange w:id="1622" w:author="Author">
            <w:rPr>
              <w:ins w:id="1623" w:author="Author"/>
              <w:rFonts w:ascii="Segoe UI" w:hAnsi="Segoe UI" w:cs="Segoe UI"/>
              <w:color w:val="171717"/>
            </w:rPr>
          </w:rPrChange>
        </w:rPr>
        <w:pPrChange w:id="1624" w:author="Author">
          <w:pPr>
            <w:pStyle w:val="NormalWeb"/>
            <w:numPr>
              <w:numId w:val="101"/>
            </w:numPr>
            <w:shd w:val="clear" w:color="auto" w:fill="FFFFFF"/>
            <w:tabs>
              <w:tab w:val="num" w:pos="720"/>
            </w:tabs>
            <w:ind w:left="1290" w:hanging="360"/>
          </w:pPr>
        </w:pPrChange>
      </w:pPr>
      <w:ins w:id="1625" w:author="Author">
        <w:r w:rsidRPr="00C609DB">
          <w:rPr>
            <w:rFonts w:ascii="Segoe UI" w:hAnsi="Segoe UI" w:cs="Segoe UI"/>
            <w:color w:val="171717"/>
            <w:sz w:val="20"/>
            <w:szCs w:val="20"/>
            <w:rPrChange w:id="1626" w:author="Author">
              <w:rPr>
                <w:rFonts w:ascii="Segoe UI" w:hAnsi="Segoe UI" w:cs="Segoe UI"/>
                <w:color w:val="171717"/>
              </w:rPr>
            </w:rPrChange>
          </w:rPr>
          <w:t>Select the third drop-down list, which contains the ghost text </w:t>
        </w:r>
        <w:r w:rsidRPr="00C609DB">
          <w:rPr>
            <w:rStyle w:val="Strong"/>
            <w:rFonts w:ascii="Segoe UI" w:eastAsiaTheme="majorEastAsia" w:hAnsi="Segoe UI" w:cs="Segoe UI"/>
            <w:color w:val="171717"/>
            <w:sz w:val="20"/>
            <w:szCs w:val="20"/>
            <w:rPrChange w:id="1627" w:author="Author">
              <w:rPr>
                <w:rStyle w:val="Strong"/>
                <w:rFonts w:ascii="Segoe UI" w:eastAsiaTheme="majorEastAsia" w:hAnsi="Segoe UI" w:cs="Segoe UI"/>
                <w:color w:val="171717"/>
              </w:rPr>
            </w:rPrChange>
          </w:rPr>
          <w:t>Enter text</w:t>
        </w:r>
        <w:r w:rsidRPr="00C609DB">
          <w:rPr>
            <w:rFonts w:ascii="Segoe UI" w:hAnsi="Segoe UI" w:cs="Segoe UI"/>
            <w:color w:val="171717"/>
            <w:sz w:val="20"/>
            <w:szCs w:val="20"/>
            <w:rPrChange w:id="1628" w:author="Author">
              <w:rPr>
                <w:rFonts w:ascii="Segoe UI" w:hAnsi="Segoe UI" w:cs="Segoe UI"/>
                <w:color w:val="171717"/>
              </w:rPr>
            </w:rPrChange>
          </w:rPr>
          <w:t> and type the fictional city name that you chose for your test contacts (such as "</w:t>
        </w:r>
        <w:del w:id="1629" w:author="Author">
          <w:r w:rsidRPr="00C609DB" w:rsidDel="00C609DB">
            <w:rPr>
              <w:rFonts w:ascii="Segoe UI" w:hAnsi="Segoe UI" w:cs="Segoe UI"/>
              <w:color w:val="171717"/>
              <w:sz w:val="20"/>
              <w:szCs w:val="20"/>
              <w:rPrChange w:id="1630" w:author="Author">
                <w:rPr>
                  <w:rFonts w:ascii="Segoe UI" w:hAnsi="Segoe UI" w:cs="Segoe UI"/>
                  <w:color w:val="171717"/>
                </w:rPr>
              </w:rPrChange>
            </w:rPr>
            <w:delText>Atlantis</w:delText>
          </w:r>
        </w:del>
        <w:r w:rsidR="00C609DB" w:rsidRPr="00C609DB">
          <w:rPr>
            <w:rFonts w:ascii="Segoe UI" w:hAnsi="Segoe UI" w:cs="Segoe UI"/>
            <w:color w:val="171717"/>
            <w:sz w:val="20"/>
            <w:szCs w:val="20"/>
            <w:rPrChange w:id="1631" w:author="Author">
              <w:rPr>
                <w:rFonts w:ascii="Segoe UI" w:hAnsi="Segoe UI" w:cs="Segoe UI"/>
                <w:color w:val="171717"/>
              </w:rPr>
            </w:rPrChange>
          </w:rPr>
          <w:t>Singapore</w:t>
        </w:r>
        <w:r w:rsidRPr="00C609DB">
          <w:rPr>
            <w:rFonts w:ascii="Segoe UI" w:hAnsi="Segoe UI" w:cs="Segoe UI"/>
            <w:color w:val="171717"/>
            <w:sz w:val="20"/>
            <w:szCs w:val="20"/>
            <w:rPrChange w:id="1632" w:author="Author">
              <w:rPr>
                <w:rFonts w:ascii="Segoe UI" w:hAnsi="Segoe UI" w:cs="Segoe UI"/>
                <w:color w:val="171717"/>
              </w:rPr>
            </w:rPrChange>
          </w:rPr>
          <w:t>" if that's what you chose).</w:t>
        </w:r>
      </w:ins>
    </w:p>
    <w:p w14:paraId="7664B43A" w14:textId="28EEF7CC" w:rsidR="00AA18DF" w:rsidRDefault="00AA18DF" w:rsidP="00AA18DF">
      <w:pPr>
        <w:pStyle w:val="NormalWeb"/>
        <w:shd w:val="clear" w:color="auto" w:fill="FFFFFF"/>
        <w:ind w:left="1290"/>
        <w:rPr>
          <w:ins w:id="1633" w:author="Author"/>
          <w:rFonts w:ascii="Segoe UI" w:hAnsi="Segoe UI" w:cs="Segoe UI"/>
          <w:color w:val="171717"/>
        </w:rPr>
      </w:pPr>
      <w:ins w:id="1634" w:author="Author">
        <w:del w:id="1635" w:author="Author">
          <w:r w:rsidDel="00932799">
            <w:rPr>
              <w:rFonts w:ascii="Segoe UI" w:hAnsi="Segoe UI" w:cs="Segoe UI"/>
              <w:noProof/>
              <w:color w:val="171717"/>
            </w:rPr>
            <w:drawing>
              <wp:inline distT="0" distB="0" distL="0" distR="0" wp14:anchorId="7D1CD297" wp14:editId="3BF7FBB7">
                <wp:extent cx="6858000" cy="2254250"/>
                <wp:effectExtent l="0" t="0" r="0" b="0"/>
                <wp:docPr id="83" name="Picture 83" descr="The completed clause 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completed clause ro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2254250"/>
                        </a:xfrm>
                        <a:prstGeom prst="rect">
                          <a:avLst/>
                        </a:prstGeom>
                        <a:noFill/>
                        <a:ln>
                          <a:noFill/>
                        </a:ln>
                      </pic:spPr>
                    </pic:pic>
                  </a:graphicData>
                </a:graphic>
              </wp:inline>
            </w:drawing>
          </w:r>
        </w:del>
        <w:r w:rsidR="00932799" w:rsidRPr="00932799">
          <w:rPr>
            <w:noProof/>
          </w:rPr>
          <w:t xml:space="preserve"> </w:t>
        </w:r>
        <w:r w:rsidR="00932799">
          <w:rPr>
            <w:noProof/>
          </w:rPr>
          <w:drawing>
            <wp:inline distT="0" distB="0" distL="0" distR="0" wp14:anchorId="5DB18862" wp14:editId="75DAF915">
              <wp:extent cx="4722055" cy="1334033"/>
              <wp:effectExtent l="0" t="0" r="2540"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61"/>
                      <a:stretch>
                        <a:fillRect/>
                      </a:stretch>
                    </pic:blipFill>
                    <pic:spPr>
                      <a:xfrm>
                        <a:off x="0" y="0"/>
                        <a:ext cx="4738252" cy="1338609"/>
                      </a:xfrm>
                      <a:prstGeom prst="rect">
                        <a:avLst/>
                      </a:prstGeom>
                    </pic:spPr>
                  </pic:pic>
                </a:graphicData>
              </a:graphic>
            </wp:inline>
          </w:drawing>
        </w:r>
      </w:ins>
    </w:p>
    <w:p w14:paraId="5C685AA4" w14:textId="34EA270E" w:rsidR="00932799" w:rsidRDefault="00AA18DF" w:rsidP="00932799">
      <w:pPr>
        <w:pStyle w:val="NormalWeb"/>
        <w:numPr>
          <w:ilvl w:val="0"/>
          <w:numId w:val="101"/>
        </w:numPr>
        <w:shd w:val="clear" w:color="auto" w:fill="FFFFFF"/>
        <w:spacing w:after="120" w:afterAutospacing="0"/>
        <w:ind w:left="714" w:hanging="357"/>
        <w:rPr>
          <w:ins w:id="1636" w:author="Author"/>
          <w:rFonts w:ascii="Segoe UI" w:hAnsi="Segoe UI" w:cs="Segoe UI"/>
          <w:color w:val="171717"/>
          <w:sz w:val="20"/>
          <w:szCs w:val="20"/>
        </w:rPr>
        <w:pPrChange w:id="1637" w:author="Author">
          <w:pPr>
            <w:pStyle w:val="NormalWeb"/>
            <w:numPr>
              <w:numId w:val="101"/>
            </w:numPr>
            <w:shd w:val="clear" w:color="auto" w:fill="FFFFFF"/>
            <w:tabs>
              <w:tab w:val="num" w:pos="720"/>
            </w:tabs>
            <w:ind w:left="720" w:hanging="360"/>
          </w:pPr>
        </w:pPrChange>
      </w:pPr>
      <w:ins w:id="1638" w:author="Author">
        <w:r w:rsidRPr="00932799">
          <w:rPr>
            <w:rFonts w:ascii="Segoe UI" w:hAnsi="Segoe UI" w:cs="Segoe UI"/>
            <w:color w:val="171717"/>
            <w:sz w:val="20"/>
            <w:szCs w:val="20"/>
            <w:rPrChange w:id="1639" w:author="Author">
              <w:rPr>
                <w:rFonts w:ascii="Segoe UI" w:hAnsi="Segoe UI" w:cs="Segoe UI"/>
                <w:color w:val="171717"/>
              </w:rPr>
            </w:rPrChange>
          </w:rPr>
          <w:t>Select the </w:t>
        </w:r>
        <w:r w:rsidRPr="00932799">
          <w:rPr>
            <w:rStyle w:val="Strong"/>
            <w:rFonts w:ascii="Segoe UI" w:eastAsiaTheme="majorEastAsia" w:hAnsi="Segoe UI" w:cs="Segoe UI"/>
            <w:color w:val="171717"/>
            <w:sz w:val="20"/>
            <w:szCs w:val="20"/>
            <w:rPrChange w:id="1640" w:author="Author">
              <w:rPr>
                <w:rStyle w:val="Strong"/>
                <w:rFonts w:ascii="Segoe UI" w:eastAsiaTheme="majorEastAsia" w:hAnsi="Segoe UI" w:cs="Segoe UI"/>
                <w:color w:val="171717"/>
              </w:rPr>
            </w:rPrChange>
          </w:rPr>
          <w:t>Name</w:t>
        </w:r>
        <w:r w:rsidRPr="00932799">
          <w:rPr>
            <w:rFonts w:ascii="Segoe UI" w:hAnsi="Segoe UI" w:cs="Segoe UI"/>
            <w:color w:val="171717"/>
            <w:sz w:val="20"/>
            <w:szCs w:val="20"/>
            <w:rPrChange w:id="1641" w:author="Author">
              <w:rPr>
                <w:rFonts w:ascii="Segoe UI" w:hAnsi="Segoe UI" w:cs="Segoe UI"/>
                <w:color w:val="171717"/>
              </w:rPr>
            </w:rPrChange>
          </w:rPr>
          <w:t xml:space="preserve"> field at the top of the query and enter a name for your segment (such as "Contacts </w:t>
        </w:r>
        <w:del w:id="1642" w:author="Author">
          <w:r w:rsidRPr="00932799" w:rsidDel="00932799">
            <w:rPr>
              <w:rFonts w:ascii="Segoe UI" w:hAnsi="Segoe UI" w:cs="Segoe UI"/>
              <w:color w:val="171717"/>
              <w:sz w:val="20"/>
              <w:szCs w:val="20"/>
              <w:rPrChange w:id="1643" w:author="Author">
                <w:rPr>
                  <w:rFonts w:ascii="Segoe UI" w:hAnsi="Segoe UI" w:cs="Segoe UI"/>
                  <w:color w:val="171717"/>
                </w:rPr>
              </w:rPrChange>
            </w:rPr>
            <w:delText>from</w:delText>
          </w:r>
        </w:del>
        <w:r w:rsidR="00932799" w:rsidRPr="00932799">
          <w:rPr>
            <w:rFonts w:ascii="Segoe UI" w:hAnsi="Segoe UI" w:cs="Segoe UI"/>
            <w:color w:val="171717"/>
            <w:sz w:val="20"/>
            <w:szCs w:val="20"/>
            <w:rPrChange w:id="1644" w:author="Author">
              <w:rPr>
                <w:rFonts w:ascii="Segoe UI" w:hAnsi="Segoe UI" w:cs="Segoe UI"/>
                <w:color w:val="171717"/>
              </w:rPr>
            </w:rPrChange>
          </w:rPr>
          <w:t>in</w:t>
        </w:r>
        <w:r w:rsidRPr="00932799">
          <w:rPr>
            <w:rFonts w:ascii="Segoe UI" w:hAnsi="Segoe UI" w:cs="Segoe UI"/>
            <w:color w:val="171717"/>
            <w:sz w:val="20"/>
            <w:szCs w:val="20"/>
            <w:rPrChange w:id="1645" w:author="Author">
              <w:rPr>
                <w:rFonts w:ascii="Segoe UI" w:hAnsi="Segoe UI" w:cs="Segoe UI"/>
                <w:color w:val="171717"/>
              </w:rPr>
            </w:rPrChange>
          </w:rPr>
          <w:t xml:space="preserve"> </w:t>
        </w:r>
        <w:del w:id="1646" w:author="Author">
          <w:r w:rsidRPr="00932799" w:rsidDel="00932799">
            <w:rPr>
              <w:rFonts w:ascii="Segoe UI" w:hAnsi="Segoe UI" w:cs="Segoe UI"/>
              <w:color w:val="171717"/>
              <w:sz w:val="20"/>
              <w:szCs w:val="20"/>
              <w:rPrChange w:id="1647" w:author="Author">
                <w:rPr>
                  <w:rFonts w:ascii="Segoe UI" w:hAnsi="Segoe UI" w:cs="Segoe UI"/>
                  <w:color w:val="171717"/>
                </w:rPr>
              </w:rPrChange>
            </w:rPr>
            <w:delText>Atlantis</w:delText>
          </w:r>
        </w:del>
        <w:r w:rsidR="00932799" w:rsidRPr="00932799">
          <w:rPr>
            <w:rFonts w:ascii="Segoe UI" w:hAnsi="Segoe UI" w:cs="Segoe UI"/>
            <w:color w:val="171717"/>
            <w:sz w:val="20"/>
            <w:szCs w:val="20"/>
            <w:rPrChange w:id="1648" w:author="Author">
              <w:rPr>
                <w:rFonts w:ascii="Segoe UI" w:hAnsi="Segoe UI" w:cs="Segoe UI"/>
                <w:color w:val="171717"/>
              </w:rPr>
            </w:rPrChange>
          </w:rPr>
          <w:t>Singapore</w:t>
        </w:r>
        <w:r w:rsidRPr="00932799">
          <w:rPr>
            <w:rFonts w:ascii="Segoe UI" w:hAnsi="Segoe UI" w:cs="Segoe UI"/>
            <w:color w:val="171717"/>
            <w:sz w:val="20"/>
            <w:szCs w:val="20"/>
            <w:rPrChange w:id="1649" w:author="Author">
              <w:rPr>
                <w:rFonts w:ascii="Segoe UI" w:hAnsi="Segoe UI" w:cs="Segoe UI"/>
                <w:color w:val="171717"/>
              </w:rPr>
            </w:rPrChange>
          </w:rPr>
          <w:t>").</w:t>
        </w:r>
      </w:ins>
    </w:p>
    <w:p w14:paraId="2495BB44" w14:textId="2A0BFA5F" w:rsidR="00932799" w:rsidRPr="00932799" w:rsidDel="00932799" w:rsidRDefault="00932799" w:rsidP="00932799">
      <w:pPr>
        <w:pStyle w:val="NormalWeb"/>
        <w:numPr>
          <w:ilvl w:val="0"/>
          <w:numId w:val="101"/>
        </w:numPr>
        <w:shd w:val="clear" w:color="auto" w:fill="FFFFFF"/>
        <w:rPr>
          <w:ins w:id="1650" w:author="Author"/>
          <w:del w:id="1651" w:author="Author"/>
          <w:rFonts w:ascii="Segoe UI" w:hAnsi="Segoe UI" w:cs="Segoe UI"/>
          <w:color w:val="171717"/>
          <w:sz w:val="20"/>
          <w:szCs w:val="20"/>
          <w:rPrChange w:id="1652" w:author="Author">
            <w:rPr>
              <w:ins w:id="1653" w:author="Author"/>
              <w:del w:id="1654" w:author="Author"/>
              <w:rFonts w:ascii="Segoe UI" w:hAnsi="Segoe UI" w:cs="Segoe UI"/>
              <w:color w:val="171717"/>
            </w:rPr>
          </w:rPrChange>
        </w:rPr>
        <w:pPrChange w:id="1655" w:author="Author">
          <w:pPr>
            <w:pStyle w:val="NormalWeb"/>
            <w:numPr>
              <w:numId w:val="101"/>
            </w:numPr>
            <w:shd w:val="clear" w:color="auto" w:fill="FFFFFF"/>
            <w:tabs>
              <w:tab w:val="num" w:pos="720"/>
            </w:tabs>
            <w:ind w:left="1290" w:hanging="360"/>
          </w:pPr>
        </w:pPrChange>
      </w:pPr>
    </w:p>
    <w:p w14:paraId="4006AEAC" w14:textId="77777777" w:rsidR="00AA18DF" w:rsidRPr="00932799" w:rsidRDefault="00AA18DF" w:rsidP="00932799">
      <w:pPr>
        <w:pStyle w:val="NormalWeb"/>
        <w:numPr>
          <w:ilvl w:val="0"/>
          <w:numId w:val="101"/>
        </w:numPr>
        <w:shd w:val="clear" w:color="auto" w:fill="FFFFFF"/>
        <w:rPr>
          <w:ins w:id="1656" w:author="Author"/>
          <w:rFonts w:ascii="Segoe UI" w:hAnsi="Segoe UI" w:cs="Segoe UI"/>
          <w:color w:val="171717"/>
          <w:sz w:val="20"/>
          <w:szCs w:val="20"/>
          <w:rPrChange w:id="1657" w:author="Author">
            <w:rPr>
              <w:ins w:id="1658" w:author="Author"/>
              <w:rFonts w:ascii="Segoe UI" w:hAnsi="Segoe UI" w:cs="Segoe UI"/>
              <w:color w:val="171717"/>
            </w:rPr>
          </w:rPrChange>
        </w:rPr>
        <w:pPrChange w:id="1659" w:author="Author">
          <w:pPr>
            <w:pStyle w:val="NormalWeb"/>
            <w:numPr>
              <w:numId w:val="101"/>
            </w:numPr>
            <w:shd w:val="clear" w:color="auto" w:fill="FFFFFF"/>
            <w:tabs>
              <w:tab w:val="num" w:pos="720"/>
            </w:tabs>
            <w:ind w:left="1290" w:hanging="360"/>
          </w:pPr>
        </w:pPrChange>
      </w:pPr>
      <w:ins w:id="1660" w:author="Author">
        <w:r w:rsidRPr="00932799">
          <w:rPr>
            <w:rFonts w:ascii="Segoe UI" w:hAnsi="Segoe UI" w:cs="Segoe UI"/>
            <w:color w:val="171717"/>
            <w:sz w:val="20"/>
            <w:szCs w:val="20"/>
            <w:rPrChange w:id="1661" w:author="Author">
              <w:rPr>
                <w:rFonts w:ascii="Segoe UI" w:hAnsi="Segoe UI" w:cs="Segoe UI"/>
                <w:color w:val="171717"/>
              </w:rPr>
            </w:rPrChange>
          </w:rPr>
          <w:t>Select </w:t>
        </w:r>
        <w:r w:rsidRPr="00932799">
          <w:rPr>
            <w:rStyle w:val="Strong"/>
            <w:rFonts w:ascii="Segoe UI" w:eastAsiaTheme="majorEastAsia" w:hAnsi="Segoe UI" w:cs="Segoe UI"/>
            <w:color w:val="171717"/>
            <w:sz w:val="20"/>
            <w:szCs w:val="20"/>
            <w:rPrChange w:id="1662" w:author="Author">
              <w:rPr>
                <w:rStyle w:val="Strong"/>
                <w:rFonts w:ascii="Segoe UI" w:eastAsiaTheme="majorEastAsia" w:hAnsi="Segoe UI" w:cs="Segoe UI"/>
                <w:color w:val="171717"/>
              </w:rPr>
            </w:rPrChange>
          </w:rPr>
          <w:t>Save</w:t>
        </w:r>
        <w:r w:rsidRPr="00932799">
          <w:rPr>
            <w:rFonts w:ascii="Segoe UI" w:hAnsi="Segoe UI" w:cs="Segoe UI"/>
            <w:color w:val="171717"/>
            <w:sz w:val="20"/>
            <w:szCs w:val="20"/>
            <w:rPrChange w:id="1663" w:author="Author">
              <w:rPr>
                <w:rFonts w:ascii="Segoe UI" w:hAnsi="Segoe UI" w:cs="Segoe UI"/>
                <w:color w:val="171717"/>
              </w:rPr>
            </w:rPrChange>
          </w:rPr>
          <w:t> on the command bar to save your segment and then select </w:t>
        </w:r>
        <w:r w:rsidRPr="00932799">
          <w:rPr>
            <w:rStyle w:val="Strong"/>
            <w:rFonts w:ascii="Segoe UI" w:eastAsiaTheme="majorEastAsia" w:hAnsi="Segoe UI" w:cs="Segoe UI"/>
            <w:color w:val="171717"/>
            <w:sz w:val="20"/>
            <w:szCs w:val="20"/>
            <w:rPrChange w:id="1664" w:author="Author">
              <w:rPr>
                <w:rStyle w:val="Strong"/>
                <w:rFonts w:ascii="Segoe UI" w:eastAsiaTheme="majorEastAsia" w:hAnsi="Segoe UI" w:cs="Segoe UI"/>
                <w:color w:val="171717"/>
              </w:rPr>
            </w:rPrChange>
          </w:rPr>
          <w:t>Go Live</w:t>
        </w:r>
        <w:r w:rsidRPr="00932799">
          <w:rPr>
            <w:rFonts w:ascii="Segoe UI" w:hAnsi="Segoe UI" w:cs="Segoe UI"/>
            <w:color w:val="171717"/>
            <w:sz w:val="20"/>
            <w:szCs w:val="20"/>
            <w:rPrChange w:id="1665" w:author="Author">
              <w:rPr>
                <w:rFonts w:ascii="Segoe UI" w:hAnsi="Segoe UI" w:cs="Segoe UI"/>
                <w:color w:val="171717"/>
              </w:rPr>
            </w:rPrChange>
          </w:rPr>
          <w:t> to publish the segment (you won't be able to use it in a customer journey until it goes live, even though you've saved it). Marketing checks the segment for errors and reports any problems it finds. If an error is reported, fix it and try again. If no error is found, your segment is copied to the </w:t>
        </w:r>
        <w:r w:rsidRPr="00932799">
          <w:rPr>
            <w:rStyle w:val="Emphasis"/>
            <w:rFonts w:ascii="Segoe UI" w:hAnsi="Segoe UI" w:cs="Segoe UI"/>
            <w:color w:val="171717"/>
            <w:sz w:val="20"/>
            <w:szCs w:val="20"/>
            <w:rPrChange w:id="1666" w:author="Author">
              <w:rPr>
                <w:rStyle w:val="Emphasis"/>
                <w:rFonts w:ascii="Segoe UI" w:hAnsi="Segoe UI" w:cs="Segoe UI"/>
                <w:color w:val="171717"/>
              </w:rPr>
            </w:rPrChange>
          </w:rPr>
          <w:t>marketing services</w:t>
        </w:r>
        <w:r w:rsidRPr="00932799">
          <w:rPr>
            <w:rFonts w:ascii="Segoe UI" w:hAnsi="Segoe UI" w:cs="Segoe UI"/>
            <w:color w:val="171717"/>
            <w:sz w:val="20"/>
            <w:szCs w:val="20"/>
            <w:rPrChange w:id="1667" w:author="Author">
              <w:rPr>
                <w:rFonts w:ascii="Segoe UI" w:hAnsi="Segoe UI" w:cs="Segoe UI"/>
                <w:color w:val="171717"/>
              </w:rPr>
            </w:rPrChange>
          </w:rPr>
          <w:t>, which make it available for use by a customer journey.</w:t>
        </w:r>
      </w:ins>
    </w:p>
    <w:p w14:paraId="5B67D68C" w14:textId="7C7CBCAC" w:rsidR="00AA18DF" w:rsidRDefault="00AA18DF" w:rsidP="00AA18DF">
      <w:pPr>
        <w:pStyle w:val="NormalWeb"/>
        <w:shd w:val="clear" w:color="auto" w:fill="FFFFFF"/>
        <w:ind w:left="1290"/>
        <w:rPr>
          <w:ins w:id="1668" w:author="Author"/>
          <w:rFonts w:ascii="Segoe UI" w:hAnsi="Segoe UI" w:cs="Segoe UI"/>
          <w:color w:val="171717"/>
        </w:rPr>
      </w:pPr>
      <w:ins w:id="1669" w:author="Author">
        <w:r>
          <w:rPr>
            <w:rFonts w:ascii="Segoe UI" w:hAnsi="Segoe UI" w:cs="Segoe UI"/>
            <w:noProof/>
            <w:color w:val="171717"/>
          </w:rPr>
          <w:drawing>
            <wp:inline distT="0" distB="0" distL="0" distR="0" wp14:anchorId="55C7E031" wp14:editId="2F60134A">
              <wp:extent cx="5786278" cy="286841"/>
              <wp:effectExtent l="0" t="0" r="0" b="0"/>
              <wp:docPr id="82" name="Picture 82" descr="Select Save and Go 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lect Save and Go live."/>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90402"/>
                      <a:stretch/>
                    </pic:blipFill>
                    <pic:spPr bwMode="auto">
                      <a:xfrm>
                        <a:off x="0" y="0"/>
                        <a:ext cx="5817373" cy="288382"/>
                      </a:xfrm>
                      <a:prstGeom prst="rect">
                        <a:avLst/>
                      </a:prstGeom>
                      <a:noFill/>
                      <a:ln>
                        <a:noFill/>
                      </a:ln>
                      <a:extLst>
                        <a:ext uri="{53640926-AAD7-44D8-BBD7-CCE9431645EC}">
                          <a14:shadowObscured xmlns:a14="http://schemas.microsoft.com/office/drawing/2010/main"/>
                        </a:ext>
                      </a:extLst>
                    </pic:spPr>
                  </pic:pic>
                </a:graphicData>
              </a:graphic>
            </wp:inline>
          </w:drawing>
        </w:r>
      </w:ins>
    </w:p>
    <w:p w14:paraId="399E9F70" w14:textId="153078AD" w:rsidR="00AA18DF" w:rsidRPr="00932799" w:rsidRDefault="00AA18DF" w:rsidP="00932799">
      <w:pPr>
        <w:pStyle w:val="NormalWeb"/>
        <w:numPr>
          <w:ilvl w:val="0"/>
          <w:numId w:val="101"/>
        </w:numPr>
        <w:shd w:val="clear" w:color="auto" w:fill="FFFFFF"/>
        <w:rPr>
          <w:ins w:id="1670" w:author="Author"/>
          <w:rFonts w:ascii="Segoe UI" w:hAnsi="Segoe UI" w:cs="Segoe UI"/>
          <w:color w:val="171717"/>
          <w:sz w:val="20"/>
          <w:szCs w:val="20"/>
          <w:rPrChange w:id="1671" w:author="Author">
            <w:rPr>
              <w:ins w:id="1672" w:author="Author"/>
              <w:rFonts w:ascii="Segoe UI" w:hAnsi="Segoe UI" w:cs="Segoe UI"/>
              <w:color w:val="171717"/>
            </w:rPr>
          </w:rPrChange>
        </w:rPr>
        <w:pPrChange w:id="1673" w:author="Author">
          <w:pPr>
            <w:pStyle w:val="NormalWeb"/>
            <w:numPr>
              <w:numId w:val="101"/>
            </w:numPr>
            <w:shd w:val="clear" w:color="auto" w:fill="FFFFFF"/>
            <w:tabs>
              <w:tab w:val="num" w:pos="720"/>
            </w:tabs>
            <w:ind w:left="1290" w:hanging="360"/>
          </w:pPr>
        </w:pPrChange>
      </w:pPr>
      <w:ins w:id="1674" w:author="Author">
        <w:r w:rsidRPr="00932799">
          <w:rPr>
            <w:rFonts w:ascii="Segoe UI" w:hAnsi="Segoe UI" w:cs="Segoe UI"/>
            <w:color w:val="171717"/>
            <w:sz w:val="20"/>
            <w:szCs w:val="20"/>
            <w:rPrChange w:id="1675" w:author="Author">
              <w:rPr>
                <w:rFonts w:ascii="Segoe UI" w:hAnsi="Segoe UI" w:cs="Segoe UI"/>
                <w:color w:val="171717"/>
              </w:rPr>
            </w:rPrChange>
          </w:rPr>
          <w:t>Wait for about a minute and then select </w:t>
        </w:r>
        <w:r w:rsidRPr="00932799">
          <w:rPr>
            <w:rStyle w:val="Strong"/>
            <w:rFonts w:ascii="Segoe UI" w:eastAsiaTheme="majorEastAsia" w:hAnsi="Segoe UI" w:cs="Segoe UI"/>
            <w:color w:val="171717"/>
            <w:sz w:val="20"/>
            <w:szCs w:val="20"/>
            <w:rPrChange w:id="1676" w:author="Author">
              <w:rPr>
                <w:rStyle w:val="Strong"/>
                <w:rFonts w:ascii="Segoe UI" w:eastAsiaTheme="majorEastAsia" w:hAnsi="Segoe UI" w:cs="Segoe UI"/>
                <w:color w:val="171717"/>
              </w:rPr>
            </w:rPrChange>
          </w:rPr>
          <w:t>Refresh</w:t>
        </w:r>
        <w:r w:rsidRPr="00932799">
          <w:rPr>
            <w:rFonts w:ascii="Segoe UI" w:hAnsi="Segoe UI" w:cs="Segoe UI"/>
            <w:color w:val="171717"/>
            <w:sz w:val="20"/>
            <w:szCs w:val="20"/>
            <w:rPrChange w:id="1677" w:author="Author">
              <w:rPr>
                <w:rFonts w:ascii="Segoe UI" w:hAnsi="Segoe UI" w:cs="Segoe UI"/>
                <w:color w:val="171717"/>
              </w:rPr>
            </w:rPrChange>
          </w:rPr>
          <w:t> on the command bar to refresh the page. You should now see that a </w:t>
        </w:r>
        <w:r w:rsidRPr="00932799">
          <w:rPr>
            <w:rStyle w:val="Strong"/>
            <w:rFonts w:ascii="Segoe UI" w:eastAsiaTheme="majorEastAsia" w:hAnsi="Segoe UI" w:cs="Segoe UI"/>
            <w:color w:val="171717"/>
            <w:sz w:val="20"/>
            <w:szCs w:val="20"/>
            <w:rPrChange w:id="1678" w:author="Author">
              <w:rPr>
                <w:rStyle w:val="Strong"/>
                <w:rFonts w:ascii="Segoe UI" w:eastAsiaTheme="majorEastAsia" w:hAnsi="Segoe UI" w:cs="Segoe UI"/>
                <w:color w:val="171717"/>
              </w:rPr>
            </w:rPrChange>
          </w:rPr>
          <w:t>Members</w:t>
        </w:r>
        <w:r w:rsidRPr="00932799">
          <w:rPr>
            <w:rFonts w:ascii="Segoe UI" w:hAnsi="Segoe UI" w:cs="Segoe UI"/>
            <w:color w:val="171717"/>
            <w:sz w:val="20"/>
            <w:szCs w:val="20"/>
            <w:rPrChange w:id="1679" w:author="Author">
              <w:rPr>
                <w:rFonts w:ascii="Segoe UI" w:hAnsi="Segoe UI" w:cs="Segoe UI"/>
                <w:color w:val="171717"/>
              </w:rPr>
            </w:rPrChange>
          </w:rPr>
          <w:t> tab has been added (if you don't see it, wait a little longer and try to </w:t>
        </w:r>
        <w:r w:rsidRPr="00932799">
          <w:rPr>
            <w:rStyle w:val="Strong"/>
            <w:rFonts w:ascii="Segoe UI" w:eastAsiaTheme="majorEastAsia" w:hAnsi="Segoe UI" w:cs="Segoe UI"/>
            <w:color w:val="171717"/>
            <w:sz w:val="20"/>
            <w:szCs w:val="20"/>
            <w:rPrChange w:id="1680" w:author="Author">
              <w:rPr>
                <w:rStyle w:val="Strong"/>
                <w:rFonts w:ascii="Segoe UI" w:eastAsiaTheme="majorEastAsia" w:hAnsi="Segoe UI" w:cs="Segoe UI"/>
                <w:color w:val="171717"/>
              </w:rPr>
            </w:rPrChange>
          </w:rPr>
          <w:t>Refresh</w:t>
        </w:r>
        <w:r w:rsidRPr="00932799">
          <w:rPr>
            <w:rFonts w:ascii="Segoe UI" w:hAnsi="Segoe UI" w:cs="Segoe UI"/>
            <w:color w:val="171717"/>
            <w:sz w:val="20"/>
            <w:szCs w:val="20"/>
            <w:rPrChange w:id="1681" w:author="Author">
              <w:rPr>
                <w:rFonts w:ascii="Segoe UI" w:hAnsi="Segoe UI" w:cs="Segoe UI"/>
                <w:color w:val="171717"/>
              </w:rPr>
            </w:rPrChange>
          </w:rPr>
          <w:t> again until you do). When the </w:t>
        </w:r>
        <w:r w:rsidRPr="00932799">
          <w:rPr>
            <w:rStyle w:val="Strong"/>
            <w:rFonts w:ascii="Segoe UI" w:eastAsiaTheme="majorEastAsia" w:hAnsi="Segoe UI" w:cs="Segoe UI"/>
            <w:color w:val="171717"/>
            <w:sz w:val="20"/>
            <w:szCs w:val="20"/>
            <w:rPrChange w:id="1682" w:author="Author">
              <w:rPr>
                <w:rStyle w:val="Strong"/>
                <w:rFonts w:ascii="Segoe UI" w:eastAsiaTheme="majorEastAsia" w:hAnsi="Segoe UI" w:cs="Segoe UI"/>
                <w:color w:val="171717"/>
              </w:rPr>
            </w:rPrChange>
          </w:rPr>
          <w:t>Members</w:t>
        </w:r>
        <w:r w:rsidRPr="00932799">
          <w:rPr>
            <w:rFonts w:ascii="Segoe UI" w:hAnsi="Segoe UI" w:cs="Segoe UI"/>
            <w:color w:val="171717"/>
            <w:sz w:val="20"/>
            <w:szCs w:val="20"/>
            <w:rPrChange w:id="1683" w:author="Author">
              <w:rPr>
                <w:rFonts w:ascii="Segoe UI" w:hAnsi="Segoe UI" w:cs="Segoe UI"/>
                <w:color w:val="171717"/>
              </w:rPr>
            </w:rPrChange>
          </w:rPr>
          <w:t> tab appears, open it and note that your segment includes the two fictional contacts that you added earlier.</w:t>
        </w:r>
      </w:ins>
    </w:p>
    <w:p w14:paraId="155758B7" w14:textId="5177A8A1" w:rsidR="00AA18DF" w:rsidRDefault="00AA18DF" w:rsidP="00AA18DF">
      <w:pPr>
        <w:pStyle w:val="NormalWeb"/>
        <w:shd w:val="clear" w:color="auto" w:fill="FFFFFF"/>
        <w:ind w:left="1290"/>
        <w:rPr>
          <w:ins w:id="1684" w:author="Author"/>
          <w:rFonts w:ascii="Segoe UI" w:hAnsi="Segoe UI" w:cs="Segoe UI"/>
          <w:color w:val="171717"/>
        </w:rPr>
      </w:pPr>
      <w:ins w:id="1685" w:author="Author">
        <w:r>
          <w:rPr>
            <w:rFonts w:ascii="Segoe UI" w:hAnsi="Segoe UI" w:cs="Segoe UI"/>
            <w:noProof/>
            <w:color w:val="171717"/>
          </w:rPr>
          <w:drawing>
            <wp:inline distT="0" distB="0" distL="0" distR="0" wp14:anchorId="6FF0A305" wp14:editId="6432BFC4">
              <wp:extent cx="5473707" cy="2831123"/>
              <wp:effectExtent l="0" t="0" r="0" b="7620"/>
              <wp:docPr id="81" name="Picture 81" descr="Refresh and go to the Member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fresh and go to the Members tab."/>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77497" cy="2833083"/>
                      </a:xfrm>
                      <a:prstGeom prst="rect">
                        <a:avLst/>
                      </a:prstGeom>
                      <a:noFill/>
                      <a:ln>
                        <a:noFill/>
                      </a:ln>
                    </pic:spPr>
                  </pic:pic>
                </a:graphicData>
              </a:graphic>
            </wp:inline>
          </w:drawing>
        </w:r>
      </w:ins>
    </w:p>
    <w:p w14:paraId="58F7A63B" w14:textId="318C0859" w:rsidR="0008694E" w:rsidRPr="0008694E" w:rsidDel="001B1647" w:rsidRDefault="0008694E" w:rsidP="0008694E">
      <w:pPr>
        <w:rPr>
          <w:ins w:id="1686" w:author="Author"/>
          <w:del w:id="1687" w:author="Author"/>
          <w:lang w:val="en-SG" w:eastAsia="en-SG"/>
          <w:rPrChange w:id="1688" w:author="Author">
            <w:rPr>
              <w:ins w:id="1689" w:author="Author"/>
              <w:del w:id="1690" w:author="Author"/>
              <w:sz w:val="24"/>
              <w:szCs w:val="24"/>
              <w:lang w:val="en-SG" w:eastAsia="en-SG"/>
            </w:rPr>
          </w:rPrChange>
        </w:rPr>
        <w:pPrChange w:id="1691" w:author="Author">
          <w:pPr>
            <w:numPr>
              <w:numId w:val="97"/>
            </w:numPr>
            <w:shd w:val="clear" w:color="auto" w:fill="FFFFFF"/>
            <w:tabs>
              <w:tab w:val="num" w:pos="720"/>
            </w:tabs>
            <w:spacing w:before="100" w:beforeAutospacing="1" w:after="100" w:afterAutospacing="1" w:line="240" w:lineRule="auto"/>
            <w:ind w:left="1290" w:hanging="360"/>
          </w:pPr>
        </w:pPrChange>
      </w:pPr>
    </w:p>
    <w:p w14:paraId="4A82ECEF" w14:textId="77777777" w:rsidR="001B1647" w:rsidRPr="001B1647" w:rsidRDefault="001B1647">
      <w:pPr>
        <w:rPr>
          <w:ins w:id="1692" w:author="Author"/>
          <w:rFonts w:ascii="CIDFont+F1" w:hAnsi="CIDFont+F1" w:cs="CIDFont+F1"/>
          <w:b/>
          <w:bCs/>
          <w:sz w:val="22"/>
          <w:lang w:val="en-SG"/>
          <w:rPrChange w:id="1693" w:author="Author">
            <w:rPr>
              <w:ins w:id="1694" w:author="Author"/>
              <w:rFonts w:ascii="CIDFont+F1" w:hAnsi="CIDFont+F1" w:cs="CIDFont+F1"/>
              <w:sz w:val="22"/>
              <w:lang w:val="en-SG"/>
            </w:rPr>
          </w:rPrChange>
        </w:rPr>
      </w:pPr>
      <w:ins w:id="1695" w:author="Author">
        <w:r>
          <w:rPr>
            <w:rFonts w:ascii="CIDFont+F1" w:hAnsi="CIDFont+F1" w:cs="CIDFont+F1"/>
            <w:sz w:val="22"/>
            <w:lang w:val="en-SG"/>
          </w:rPr>
          <w:tab/>
        </w:r>
        <w:r w:rsidRPr="001B1647">
          <w:rPr>
            <w:rFonts w:ascii="CIDFont+F1" w:hAnsi="CIDFont+F1" w:cs="CIDFont+F1"/>
            <w:b/>
            <w:bCs/>
            <w:sz w:val="22"/>
            <w:lang w:val="en-SG"/>
            <w:rPrChange w:id="1696" w:author="Author">
              <w:rPr>
                <w:rFonts w:ascii="CIDFont+F1" w:hAnsi="CIDFont+F1" w:cs="CIDFont+F1"/>
                <w:sz w:val="22"/>
                <w:lang w:val="en-SG"/>
              </w:rPr>
            </w:rPrChange>
          </w:rPr>
          <w:t xml:space="preserve">Note: </w:t>
        </w:r>
      </w:ins>
    </w:p>
    <w:p w14:paraId="230924B0" w14:textId="70460D8E" w:rsidR="006376E8" w:rsidRPr="002232D5" w:rsidDel="00BC4D20" w:rsidRDefault="001B1647" w:rsidP="001B1647">
      <w:pPr>
        <w:pStyle w:val="ListParagraph"/>
        <w:numPr>
          <w:ilvl w:val="0"/>
          <w:numId w:val="84"/>
        </w:numPr>
        <w:autoSpaceDE w:val="0"/>
        <w:autoSpaceDN w:val="0"/>
        <w:adjustRightInd w:val="0"/>
        <w:spacing w:after="0" w:line="240" w:lineRule="auto"/>
        <w:ind w:left="709"/>
        <w:rPr>
          <w:del w:id="1697" w:author="Author"/>
          <w:rFonts w:ascii="CIDFont+F1" w:hAnsi="CIDFont+F1" w:cs="CIDFont+F1"/>
          <w:sz w:val="22"/>
          <w:lang w:val="en-SG"/>
          <w:rPrChange w:id="1698" w:author="Author">
            <w:rPr>
              <w:del w:id="1699" w:author="Author"/>
              <w:lang w:val="en-SG"/>
            </w:rPr>
          </w:rPrChange>
        </w:rPr>
        <w:pPrChange w:id="1700" w:author="Author">
          <w:pPr>
            <w:autoSpaceDE w:val="0"/>
            <w:autoSpaceDN w:val="0"/>
            <w:adjustRightInd w:val="0"/>
            <w:spacing w:after="0" w:line="240" w:lineRule="auto"/>
            <w:ind w:left="720"/>
          </w:pPr>
        </w:pPrChange>
      </w:pPr>
      <w:ins w:id="1701" w:author="Author">
        <w:r w:rsidRPr="001B1647">
          <w:rPr>
            <w:rFonts w:ascii="CIDFont+F1" w:hAnsi="CIDFont+F1" w:cs="CIDFont+F1"/>
            <w:sz w:val="22"/>
            <w:lang w:val="en-SG"/>
          </w:rPr>
          <w:t>You can build very complex queries by using the tools here, creating rows and groups combined with AND clauses and OR clauses, and adding more query blocks that you can combine using Union, Exclude, or Intersect operations. You can even query based on properties of other entities, but each query must ultimately end with the contact entity because segments must always result in a group of contacts. Though segments can't contain lead or account records, you can design your segments to find contacts associated with these types of records. For more, see Working with segments</w:t>
        </w:r>
        <w:del w:id="1702" w:author="Author">
          <w:r w:rsidR="00ED7B34" w:rsidRPr="002232D5" w:rsidDel="00BC4D20">
            <w:rPr>
              <w:rFonts w:ascii="CIDFont+F1" w:hAnsi="CIDFont+F1" w:cs="CIDFont+F1"/>
              <w:sz w:val="22"/>
              <w:lang w:val="en-SG"/>
              <w:rPrChange w:id="1703" w:author="Author">
                <w:rPr>
                  <w:lang w:val="en-SG"/>
                </w:rPr>
              </w:rPrChange>
            </w:rPr>
            <w:delText>Now, enable all 3 options:</w:delText>
          </w:r>
        </w:del>
      </w:ins>
    </w:p>
    <w:p w14:paraId="5481DEC4" w14:textId="599C48C4" w:rsidR="00ED7B34" w:rsidDel="00BC4D20" w:rsidRDefault="00ED7B34" w:rsidP="001B1647">
      <w:pPr>
        <w:pStyle w:val="ListParagraph"/>
        <w:numPr>
          <w:ilvl w:val="0"/>
          <w:numId w:val="84"/>
        </w:numPr>
        <w:ind w:left="709"/>
        <w:rPr>
          <w:ins w:id="1704" w:author="Author"/>
          <w:del w:id="1705" w:author="Author"/>
          <w:lang w:val="en-SG"/>
        </w:rPr>
        <w:pPrChange w:id="1706" w:author="Author">
          <w:pPr>
            <w:autoSpaceDE w:val="0"/>
            <w:autoSpaceDN w:val="0"/>
            <w:adjustRightInd w:val="0"/>
            <w:spacing w:after="0" w:line="240" w:lineRule="auto"/>
          </w:pPr>
        </w:pPrChange>
      </w:pPr>
    </w:p>
    <w:p w14:paraId="4635DA66" w14:textId="3AA3198D" w:rsidR="00ED7B34" w:rsidDel="00BC4D20" w:rsidRDefault="00ED7B34" w:rsidP="001B1647">
      <w:pPr>
        <w:autoSpaceDE w:val="0"/>
        <w:autoSpaceDN w:val="0"/>
        <w:adjustRightInd w:val="0"/>
        <w:spacing w:after="0" w:line="240" w:lineRule="auto"/>
        <w:ind w:left="709"/>
        <w:rPr>
          <w:ins w:id="1707" w:author="Author"/>
          <w:del w:id="1708" w:author="Author"/>
          <w:rFonts w:ascii="CIDFont+F1" w:hAnsi="CIDFont+F1" w:cs="CIDFont+F1"/>
          <w:sz w:val="22"/>
          <w:lang w:val="en-SG"/>
        </w:rPr>
        <w:pPrChange w:id="1709" w:author="Author">
          <w:pPr>
            <w:autoSpaceDE w:val="0"/>
            <w:autoSpaceDN w:val="0"/>
            <w:adjustRightInd w:val="0"/>
            <w:spacing w:after="0" w:line="240" w:lineRule="auto"/>
          </w:pPr>
        </w:pPrChange>
      </w:pPr>
      <w:ins w:id="1710" w:author="Author">
        <w:del w:id="1711" w:author="Author">
          <w:r w:rsidDel="00BC4D20">
            <w:rPr>
              <w:noProof/>
            </w:rPr>
            <w:drawing>
              <wp:inline distT="0" distB="0" distL="0" distR="0" wp14:anchorId="15A795EB" wp14:editId="1FB2FDC2">
                <wp:extent cx="6858000" cy="3956050"/>
                <wp:effectExtent l="0" t="0" r="0" b="635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64"/>
                        <a:stretch>
                          <a:fillRect/>
                        </a:stretch>
                      </pic:blipFill>
                      <pic:spPr>
                        <a:xfrm>
                          <a:off x="0" y="0"/>
                          <a:ext cx="6858000" cy="3956050"/>
                        </a:xfrm>
                        <a:prstGeom prst="rect">
                          <a:avLst/>
                        </a:prstGeom>
                      </pic:spPr>
                    </pic:pic>
                  </a:graphicData>
                </a:graphic>
              </wp:inline>
            </w:drawing>
          </w:r>
        </w:del>
      </w:ins>
    </w:p>
    <w:p w14:paraId="0D56E2D2" w14:textId="1E181AC7" w:rsidR="002232D5" w:rsidDel="00BC4D20" w:rsidRDefault="002232D5" w:rsidP="001B1647">
      <w:pPr>
        <w:autoSpaceDE w:val="0"/>
        <w:autoSpaceDN w:val="0"/>
        <w:adjustRightInd w:val="0"/>
        <w:spacing w:after="0" w:line="240" w:lineRule="auto"/>
        <w:ind w:left="709"/>
        <w:rPr>
          <w:ins w:id="1712" w:author="Author"/>
          <w:del w:id="1713" w:author="Author"/>
          <w:rFonts w:ascii="CIDFont+F1" w:hAnsi="CIDFont+F1" w:cs="CIDFont+F1"/>
          <w:sz w:val="22"/>
          <w:lang w:val="en-SG"/>
        </w:rPr>
        <w:pPrChange w:id="1714" w:author="Author">
          <w:pPr>
            <w:autoSpaceDE w:val="0"/>
            <w:autoSpaceDN w:val="0"/>
            <w:adjustRightInd w:val="0"/>
            <w:spacing w:after="0" w:line="240" w:lineRule="auto"/>
          </w:pPr>
        </w:pPrChange>
      </w:pPr>
    </w:p>
    <w:p w14:paraId="45FF527C" w14:textId="0E02D8E9" w:rsidR="002232D5" w:rsidRPr="006475DA" w:rsidDel="00BC4D20" w:rsidRDefault="0017496E" w:rsidP="001B1647">
      <w:pPr>
        <w:pStyle w:val="ListParagraph"/>
        <w:numPr>
          <w:ilvl w:val="0"/>
          <w:numId w:val="84"/>
        </w:numPr>
        <w:autoSpaceDE w:val="0"/>
        <w:autoSpaceDN w:val="0"/>
        <w:adjustRightInd w:val="0"/>
        <w:spacing w:after="0" w:line="240" w:lineRule="auto"/>
        <w:ind w:left="709"/>
        <w:rPr>
          <w:ins w:id="1715" w:author="Author"/>
          <w:del w:id="1716" w:author="Author"/>
          <w:rFonts w:ascii="CIDFont+F1" w:hAnsi="CIDFont+F1" w:cs="CIDFont+F1"/>
          <w:sz w:val="22"/>
          <w:lang w:val="en-SG"/>
          <w:rPrChange w:id="1717" w:author="Author">
            <w:rPr>
              <w:ins w:id="1718" w:author="Author"/>
              <w:del w:id="1719" w:author="Author"/>
              <w:rFonts w:ascii="CIDFont+F1" w:hAnsi="CIDFont+F1" w:cs="CIDFont+F1"/>
              <w:b/>
              <w:bCs/>
              <w:sz w:val="22"/>
              <w:lang w:val="en-SG"/>
            </w:rPr>
          </w:rPrChange>
        </w:rPr>
        <w:pPrChange w:id="1720" w:author="Author">
          <w:pPr>
            <w:pStyle w:val="ListParagraph"/>
            <w:numPr>
              <w:numId w:val="84"/>
            </w:numPr>
            <w:autoSpaceDE w:val="0"/>
            <w:autoSpaceDN w:val="0"/>
            <w:adjustRightInd w:val="0"/>
            <w:spacing w:after="0" w:line="240" w:lineRule="auto"/>
            <w:ind w:hanging="360"/>
          </w:pPr>
        </w:pPrChange>
      </w:pPr>
      <w:ins w:id="1721" w:author="Author">
        <w:del w:id="1722" w:author="Author">
          <w:r w:rsidDel="00BC4D20">
            <w:rPr>
              <w:rFonts w:ascii="CIDFont+F1" w:hAnsi="CIDFont+F1" w:cs="CIDFont+F1"/>
              <w:sz w:val="22"/>
              <w:lang w:val="en-SG"/>
            </w:rPr>
            <w:delText xml:space="preserve">Then click </w:delText>
          </w:r>
          <w:r w:rsidDel="00BC4D20">
            <w:rPr>
              <w:rFonts w:ascii="CIDFont+F1" w:hAnsi="CIDFont+F1" w:cs="CIDFont+F1"/>
              <w:b/>
              <w:bCs/>
              <w:sz w:val="22"/>
              <w:lang w:val="en-SG"/>
            </w:rPr>
            <w:delText>Save</w:delText>
          </w:r>
        </w:del>
      </w:ins>
    </w:p>
    <w:p w14:paraId="2CBBBF66" w14:textId="5E93F8FC" w:rsidR="006475DA" w:rsidRPr="006475DA" w:rsidDel="00BC4D20" w:rsidRDefault="006475DA" w:rsidP="001B1647">
      <w:pPr>
        <w:pStyle w:val="ListParagraph"/>
        <w:numPr>
          <w:ilvl w:val="0"/>
          <w:numId w:val="84"/>
        </w:numPr>
        <w:autoSpaceDE w:val="0"/>
        <w:autoSpaceDN w:val="0"/>
        <w:adjustRightInd w:val="0"/>
        <w:spacing w:after="0" w:line="240" w:lineRule="auto"/>
        <w:ind w:left="709"/>
        <w:rPr>
          <w:ins w:id="1723" w:author="Author"/>
          <w:del w:id="1724" w:author="Author"/>
          <w:rFonts w:ascii="CIDFont+F1" w:hAnsi="CIDFont+F1" w:cs="CIDFont+F1"/>
          <w:sz w:val="22"/>
          <w:lang w:val="en-SG"/>
          <w:rPrChange w:id="1725" w:author="Author">
            <w:rPr>
              <w:ins w:id="1726" w:author="Author"/>
              <w:del w:id="1727" w:author="Author"/>
              <w:rFonts w:cs="Segoe UI"/>
              <w:color w:val="171717"/>
              <w:shd w:val="clear" w:color="auto" w:fill="FFFFFF"/>
            </w:rPr>
          </w:rPrChange>
        </w:rPr>
        <w:pPrChange w:id="1728" w:author="Author">
          <w:pPr>
            <w:pStyle w:val="ListParagraph"/>
            <w:numPr>
              <w:numId w:val="84"/>
            </w:numPr>
            <w:autoSpaceDE w:val="0"/>
            <w:autoSpaceDN w:val="0"/>
            <w:adjustRightInd w:val="0"/>
            <w:spacing w:after="0" w:line="240" w:lineRule="auto"/>
            <w:ind w:hanging="360"/>
          </w:pPr>
        </w:pPrChange>
      </w:pPr>
      <w:ins w:id="1729" w:author="Author">
        <w:del w:id="1730" w:author="Author">
          <w:r w:rsidRPr="006475DA" w:rsidDel="00BC4D20">
            <w:rPr>
              <w:rFonts w:ascii="CIDFont+F1" w:hAnsi="CIDFont+F1" w:cs="CIDFont+F1"/>
              <w:sz w:val="22"/>
              <w:lang w:val="en-SG"/>
              <w:rPrChange w:id="1731" w:author="Author">
                <w:rPr>
                  <w:rFonts w:ascii="CIDFont+F1" w:hAnsi="CIDFont+F1" w:cs="CIDFont+F1"/>
                  <w:b/>
                  <w:bCs/>
                  <w:sz w:val="22"/>
                  <w:lang w:val="en-SG"/>
                </w:rPr>
              </w:rPrChange>
            </w:rPr>
            <w:delText>Now,</w:delText>
          </w:r>
          <w:r w:rsidDel="00BC4D20">
            <w:rPr>
              <w:rFonts w:ascii="CIDFont+F1" w:hAnsi="CIDFont+F1" w:cs="CIDFont+F1"/>
              <w:b/>
              <w:bCs/>
              <w:sz w:val="22"/>
              <w:lang w:val="en-SG"/>
            </w:rPr>
            <w:delText xml:space="preserve"> </w:delText>
          </w:r>
          <w:r w:rsidDel="00BC4D20">
            <w:rPr>
              <w:rFonts w:cs="Segoe UI"/>
              <w:color w:val="171717"/>
              <w:shd w:val="clear" w:color="auto" w:fill="FFFFFF"/>
            </w:rPr>
            <w:delText>System customizers will see the new LinkedIn controls in Account, Contact, Lead, and Opportunity form editors. However, the visibility for these controls is turned off by default and users won't be able to see them on forms unless the feature is enabled by a system administrator. Customizers can remove these controls from pages as they'd remove any control that they consider too distracting.</w:delText>
          </w:r>
          <w:r w:rsidR="00932F14" w:rsidDel="00BC4D20">
            <w:rPr>
              <w:rFonts w:cs="Segoe UI"/>
              <w:color w:val="171717"/>
              <w:shd w:val="clear" w:color="auto" w:fill="FFFFFF"/>
            </w:rPr>
            <w:delText xml:space="preserve">you can see a new tab is added, </w:delText>
          </w:r>
          <w:r w:rsidR="00932F14" w:rsidDel="00BC4D20">
            <w:rPr>
              <w:rFonts w:cs="Segoe UI"/>
              <w:b/>
              <w:bCs/>
              <w:color w:val="171717"/>
              <w:shd w:val="clear" w:color="auto" w:fill="FFFFFF"/>
            </w:rPr>
            <w:delText>Linkedin Sales Navigator</w:delText>
          </w:r>
          <w:r w:rsidR="00932F14" w:rsidDel="00BC4D20">
            <w:rPr>
              <w:rFonts w:cs="Segoe UI"/>
              <w:color w:val="171717"/>
              <w:shd w:val="clear" w:color="auto" w:fill="FFFFFF"/>
            </w:rPr>
            <w:delText xml:space="preserve"> in few core entities, such as Account, Contact, lead, and Opportunity.</w:delText>
          </w:r>
        </w:del>
      </w:ins>
    </w:p>
    <w:p w14:paraId="77478137" w14:textId="6DC3CD83" w:rsidR="006475DA" w:rsidDel="00BC4D20" w:rsidRDefault="006475DA" w:rsidP="001B1647">
      <w:pPr>
        <w:autoSpaceDE w:val="0"/>
        <w:autoSpaceDN w:val="0"/>
        <w:adjustRightInd w:val="0"/>
        <w:spacing w:after="0" w:line="240" w:lineRule="auto"/>
        <w:ind w:left="709"/>
        <w:rPr>
          <w:ins w:id="1732" w:author="Author"/>
          <w:del w:id="1733" w:author="Author"/>
          <w:rFonts w:ascii="CIDFont+F1" w:hAnsi="CIDFont+F1" w:cs="CIDFont+F1"/>
          <w:sz w:val="22"/>
          <w:lang w:val="en-SG"/>
        </w:rPr>
        <w:pPrChange w:id="1734" w:author="Author">
          <w:pPr>
            <w:autoSpaceDE w:val="0"/>
            <w:autoSpaceDN w:val="0"/>
            <w:adjustRightInd w:val="0"/>
            <w:spacing w:after="0" w:line="240" w:lineRule="auto"/>
          </w:pPr>
        </w:pPrChange>
      </w:pPr>
    </w:p>
    <w:p w14:paraId="603F0C17" w14:textId="3CCD7CEA" w:rsidR="006475DA" w:rsidRPr="006475DA" w:rsidDel="00BC4D20" w:rsidRDefault="00932F14" w:rsidP="001B1647">
      <w:pPr>
        <w:autoSpaceDE w:val="0"/>
        <w:autoSpaceDN w:val="0"/>
        <w:adjustRightInd w:val="0"/>
        <w:spacing w:after="0" w:line="240" w:lineRule="auto"/>
        <w:ind w:left="709"/>
        <w:rPr>
          <w:ins w:id="1735" w:author="Author"/>
          <w:del w:id="1736" w:author="Author"/>
          <w:rFonts w:ascii="CIDFont+F1" w:hAnsi="CIDFont+F1" w:cs="CIDFont+F1"/>
          <w:sz w:val="22"/>
          <w:lang w:val="en-SG"/>
          <w:rPrChange w:id="1737" w:author="Author">
            <w:rPr>
              <w:ins w:id="1738" w:author="Author"/>
              <w:del w:id="1739" w:author="Author"/>
              <w:lang w:val="en-SG"/>
            </w:rPr>
          </w:rPrChange>
        </w:rPr>
        <w:pPrChange w:id="1740" w:author="Author">
          <w:pPr>
            <w:autoSpaceDE w:val="0"/>
            <w:autoSpaceDN w:val="0"/>
            <w:adjustRightInd w:val="0"/>
            <w:spacing w:after="0" w:line="240" w:lineRule="auto"/>
            <w:ind w:left="851"/>
          </w:pPr>
        </w:pPrChange>
      </w:pPr>
      <w:ins w:id="1741" w:author="Author">
        <w:del w:id="1742" w:author="Author">
          <w:r w:rsidDel="00BC4D20">
            <w:rPr>
              <w:noProof/>
            </w:rPr>
            <w:drawing>
              <wp:inline distT="0" distB="0" distL="0" distR="0" wp14:anchorId="39582199" wp14:editId="783B0487">
                <wp:extent cx="5815509" cy="236982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65"/>
                        <a:stretch>
                          <a:fillRect/>
                        </a:stretch>
                      </pic:blipFill>
                      <pic:spPr>
                        <a:xfrm>
                          <a:off x="0" y="0"/>
                          <a:ext cx="5821101" cy="2372099"/>
                        </a:xfrm>
                        <a:prstGeom prst="rect">
                          <a:avLst/>
                        </a:prstGeom>
                      </pic:spPr>
                    </pic:pic>
                  </a:graphicData>
                </a:graphic>
              </wp:inline>
            </w:drawing>
          </w:r>
        </w:del>
      </w:ins>
    </w:p>
    <w:p w14:paraId="1CBCDD0B" w14:textId="7330B323" w:rsidR="006376E8" w:rsidDel="00BC4D20" w:rsidRDefault="0054328E" w:rsidP="001B1647">
      <w:pPr>
        <w:autoSpaceDE w:val="0"/>
        <w:autoSpaceDN w:val="0"/>
        <w:adjustRightInd w:val="0"/>
        <w:spacing w:after="0" w:line="240" w:lineRule="auto"/>
        <w:ind w:left="709"/>
        <w:rPr>
          <w:del w:id="1743" w:author="Author"/>
          <w:rFonts w:ascii="CIDFont+F1" w:hAnsi="CIDFont+F1" w:cs="CIDFont+F1"/>
          <w:sz w:val="22"/>
          <w:lang w:val="en-SG"/>
        </w:rPr>
        <w:pPrChange w:id="1744" w:author="Author">
          <w:pPr>
            <w:autoSpaceDE w:val="0"/>
            <w:autoSpaceDN w:val="0"/>
            <w:adjustRightInd w:val="0"/>
            <w:spacing w:after="0" w:line="240" w:lineRule="auto"/>
            <w:ind w:left="720"/>
          </w:pPr>
        </w:pPrChange>
      </w:pPr>
      <w:ins w:id="1745" w:author="Author">
        <w:del w:id="1746" w:author="Author">
          <w:r w:rsidDel="00BC4D20">
            <w:rPr>
              <w:noProof/>
            </w:rPr>
            <w:drawing>
              <wp:inline distT="0" distB="0" distL="0" distR="0" wp14:anchorId="7CFE22D4" wp14:editId="3EA14AA9">
                <wp:extent cx="5494020" cy="2469765"/>
                <wp:effectExtent l="0" t="0" r="0" b="698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6"/>
                        <a:stretch>
                          <a:fillRect/>
                        </a:stretch>
                      </pic:blipFill>
                      <pic:spPr>
                        <a:xfrm>
                          <a:off x="0" y="0"/>
                          <a:ext cx="5494020" cy="2469765"/>
                        </a:xfrm>
                        <a:prstGeom prst="rect">
                          <a:avLst/>
                        </a:prstGeom>
                      </pic:spPr>
                    </pic:pic>
                  </a:graphicData>
                </a:graphic>
              </wp:inline>
            </w:drawing>
          </w:r>
        </w:del>
      </w:ins>
    </w:p>
    <w:p w14:paraId="71EB4288" w14:textId="2E5534AF" w:rsidR="00660CEC" w:rsidDel="00BC4D20" w:rsidRDefault="00660CEC" w:rsidP="001B1647">
      <w:pPr>
        <w:autoSpaceDE w:val="0"/>
        <w:autoSpaceDN w:val="0"/>
        <w:adjustRightInd w:val="0"/>
        <w:spacing w:after="0" w:line="240" w:lineRule="auto"/>
        <w:ind w:left="709"/>
        <w:rPr>
          <w:ins w:id="1747" w:author="Author"/>
          <w:del w:id="1748" w:author="Author"/>
          <w:rFonts w:ascii="CIDFont+F1" w:hAnsi="CIDFont+F1" w:cs="CIDFont+F1"/>
          <w:sz w:val="22"/>
          <w:lang w:val="en-SG"/>
        </w:rPr>
        <w:pPrChange w:id="1749" w:author="Author">
          <w:pPr>
            <w:autoSpaceDE w:val="0"/>
            <w:autoSpaceDN w:val="0"/>
            <w:adjustRightInd w:val="0"/>
            <w:spacing w:after="0" w:line="240" w:lineRule="auto"/>
            <w:ind w:left="851"/>
          </w:pPr>
        </w:pPrChange>
      </w:pPr>
    </w:p>
    <w:p w14:paraId="6DE924D0" w14:textId="778EA64D" w:rsidR="00660CEC" w:rsidDel="00BC4D20" w:rsidRDefault="00660CEC" w:rsidP="001B1647">
      <w:pPr>
        <w:pStyle w:val="Heading4"/>
        <w:ind w:left="709"/>
        <w:rPr>
          <w:ins w:id="1750" w:author="Author"/>
          <w:del w:id="1751" w:author="Author"/>
          <w:lang w:val="en-SG"/>
        </w:rPr>
        <w:pPrChange w:id="1752" w:author="Author">
          <w:pPr>
            <w:pStyle w:val="Heading4"/>
          </w:pPr>
        </w:pPrChange>
      </w:pPr>
      <w:ins w:id="1753" w:author="Author">
        <w:del w:id="1754" w:author="Author">
          <w:r w:rsidDel="00BC4D20">
            <w:rPr>
              <w:lang w:val="en-SG"/>
            </w:rPr>
            <w:delText xml:space="preserve">Task 3: Enable CRM Sync </w:delText>
          </w:r>
          <w:r w:rsidR="00BB0BCA" w:rsidDel="00BC4D20">
            <w:rPr>
              <w:lang w:val="en-SG"/>
            </w:rPr>
            <w:delText>between LinkedIn</w:delText>
          </w:r>
          <w:r w:rsidR="003464F9" w:rsidDel="00BC4D20">
            <w:rPr>
              <w:lang w:val="en-SG"/>
            </w:rPr>
            <w:delText>Sign in to</w:delText>
          </w:r>
          <w:r w:rsidR="00BB0BCA" w:rsidDel="00BC4D20">
            <w:rPr>
              <w:lang w:val="en-SG"/>
            </w:rPr>
            <w:delText xml:space="preserve"> Sales Navigator and Dynamics 365 Sales</w:delText>
          </w:r>
        </w:del>
      </w:ins>
    </w:p>
    <w:p w14:paraId="406498BF" w14:textId="7B107EAD" w:rsidR="00BB0BCA" w:rsidRPr="00BB0BCA" w:rsidDel="00BC4D20" w:rsidRDefault="00BB0BCA" w:rsidP="001B1647">
      <w:pPr>
        <w:pStyle w:val="ListParagraph"/>
        <w:numPr>
          <w:ilvl w:val="0"/>
          <w:numId w:val="86"/>
        </w:numPr>
        <w:ind w:left="709"/>
        <w:rPr>
          <w:ins w:id="1755" w:author="Author"/>
          <w:del w:id="1756" w:author="Author"/>
          <w:lang w:val="en-SG"/>
        </w:rPr>
        <w:pPrChange w:id="1757" w:author="Author">
          <w:pPr>
            <w:pStyle w:val="Heading4"/>
          </w:pPr>
        </w:pPrChange>
      </w:pPr>
      <w:ins w:id="1758" w:author="Author">
        <w:del w:id="1759" w:author="Author">
          <w:r w:rsidDel="00BC4D20">
            <w:rPr>
              <w:lang w:val="en-SG"/>
            </w:rPr>
            <w:delText>From anywhere</w:delText>
          </w:r>
          <w:r w:rsidR="00EB7615" w:rsidDel="00BC4D20">
            <w:rPr>
              <w:lang w:val="en-SG"/>
            </w:rPr>
            <w:delText xml:space="preserve">any form that has LinkedIn Sales Navigator, please </w:delText>
          </w:r>
          <w:r w:rsidR="00EB7615" w:rsidRPr="00EB7615" w:rsidDel="00BC4D20">
            <w:rPr>
              <w:b/>
              <w:bCs/>
              <w:lang w:val="en-SG"/>
              <w:rPrChange w:id="1760" w:author="Author">
                <w:rPr>
                  <w:iCs w:val="0"/>
                  <w:lang w:val="en-SG"/>
                </w:rPr>
              </w:rPrChange>
            </w:rPr>
            <w:delText>Sign In</w:delText>
          </w:r>
          <w:r w:rsidR="00EB7615" w:rsidDel="00BC4D20">
            <w:rPr>
              <w:lang w:val="en-SG"/>
            </w:rPr>
            <w:delText xml:space="preserve">. </w:delText>
          </w:r>
          <w:r w:rsidDel="00BC4D20">
            <w:rPr>
              <w:lang w:val="en-SG"/>
            </w:rPr>
            <w:delText xml:space="preserve"> </w:delText>
          </w:r>
        </w:del>
      </w:ins>
    </w:p>
    <w:p w14:paraId="77DC22FD" w14:textId="29C0D996" w:rsidR="00BB0BCA" w:rsidDel="00BC4D20" w:rsidRDefault="00BB0BCA" w:rsidP="001B1647">
      <w:pPr>
        <w:tabs>
          <w:tab w:val="left" w:pos="709"/>
        </w:tabs>
        <w:ind w:left="709"/>
        <w:rPr>
          <w:ins w:id="1761" w:author="Author"/>
          <w:del w:id="1762" w:author="Author"/>
          <w:lang w:val="en-SG"/>
        </w:rPr>
        <w:pPrChange w:id="1763" w:author="Author">
          <w:pPr>
            <w:tabs>
              <w:tab w:val="left" w:pos="709"/>
            </w:tabs>
            <w:ind w:left="567"/>
          </w:pPr>
        </w:pPrChange>
      </w:pPr>
      <w:ins w:id="1764" w:author="Author">
        <w:del w:id="1765" w:author="Author">
          <w:r w:rsidDel="00BC4D20">
            <w:rPr>
              <w:noProof/>
            </w:rPr>
            <w:drawing>
              <wp:inline distT="0" distB="0" distL="0" distR="0" wp14:anchorId="702B5B73" wp14:editId="5AA8ADEA">
                <wp:extent cx="2686561" cy="2598420"/>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7"/>
                        <a:stretch>
                          <a:fillRect/>
                        </a:stretch>
                      </pic:blipFill>
                      <pic:spPr>
                        <a:xfrm>
                          <a:off x="0" y="0"/>
                          <a:ext cx="2692515" cy="2604179"/>
                        </a:xfrm>
                        <a:prstGeom prst="rect">
                          <a:avLst/>
                        </a:prstGeom>
                      </pic:spPr>
                    </pic:pic>
                  </a:graphicData>
                </a:graphic>
              </wp:inline>
            </w:drawing>
          </w:r>
        </w:del>
      </w:ins>
    </w:p>
    <w:p w14:paraId="7401053E" w14:textId="2D75A566" w:rsidR="00434A46" w:rsidDel="00BC4D20" w:rsidRDefault="00434A46" w:rsidP="001B1647">
      <w:pPr>
        <w:pStyle w:val="ListParagraph"/>
        <w:numPr>
          <w:ilvl w:val="0"/>
          <w:numId w:val="86"/>
        </w:numPr>
        <w:tabs>
          <w:tab w:val="left" w:pos="709"/>
        </w:tabs>
        <w:ind w:left="709"/>
        <w:rPr>
          <w:ins w:id="1766" w:author="Author"/>
          <w:del w:id="1767" w:author="Author"/>
          <w:lang w:val="en-SG"/>
        </w:rPr>
        <w:pPrChange w:id="1768" w:author="Author">
          <w:pPr>
            <w:pStyle w:val="ListParagraph"/>
            <w:numPr>
              <w:numId w:val="86"/>
            </w:numPr>
            <w:tabs>
              <w:tab w:val="left" w:pos="709"/>
            </w:tabs>
            <w:ind w:hanging="360"/>
          </w:pPr>
        </w:pPrChange>
      </w:pPr>
      <w:ins w:id="1769" w:author="Author">
        <w:del w:id="1770" w:author="Author">
          <w:r w:rsidDel="00BC4D20">
            <w:rPr>
              <w:lang w:val="en-SG"/>
            </w:rPr>
            <w:delText>Sign i</w:delText>
          </w:r>
          <w:r w:rsidR="001F4097" w:rsidDel="00BC4D20">
            <w:rPr>
              <w:lang w:val="en-SG"/>
            </w:rPr>
            <w:delText>n</w:delText>
          </w:r>
          <w:r w:rsidDel="00BC4D20">
            <w:rPr>
              <w:lang w:val="en-SG"/>
            </w:rPr>
            <w:delText>n to your LinkedIn Account</w:delText>
          </w:r>
          <w:r w:rsidR="001F4097" w:rsidDel="00BC4D20">
            <w:rPr>
              <w:lang w:val="en-SG"/>
            </w:rPr>
            <w:delText xml:space="preserve"> </w:delText>
          </w:r>
        </w:del>
      </w:ins>
    </w:p>
    <w:p w14:paraId="1A21A72B" w14:textId="1556F8C6" w:rsidR="001F4097" w:rsidDel="00BC4D20" w:rsidRDefault="001F4097" w:rsidP="001B1647">
      <w:pPr>
        <w:pStyle w:val="ListParagraph"/>
        <w:tabs>
          <w:tab w:val="left" w:pos="709"/>
        </w:tabs>
        <w:ind w:left="709"/>
        <w:rPr>
          <w:ins w:id="1771" w:author="Author"/>
          <w:del w:id="1772" w:author="Author"/>
          <w:lang w:val="en-SG"/>
        </w:rPr>
        <w:pPrChange w:id="1773" w:author="Author">
          <w:pPr>
            <w:pStyle w:val="ListParagraph"/>
            <w:numPr>
              <w:numId w:val="86"/>
            </w:numPr>
            <w:tabs>
              <w:tab w:val="left" w:pos="709"/>
            </w:tabs>
            <w:ind w:hanging="360"/>
          </w:pPr>
        </w:pPrChange>
      </w:pPr>
    </w:p>
    <w:p w14:paraId="3A0A23DD" w14:textId="770DF35A" w:rsidR="00434A46" w:rsidDel="00BC4D20" w:rsidRDefault="00434A46" w:rsidP="001B1647">
      <w:pPr>
        <w:pStyle w:val="ListParagraph"/>
        <w:tabs>
          <w:tab w:val="left" w:pos="709"/>
        </w:tabs>
        <w:ind w:left="709"/>
        <w:rPr>
          <w:del w:id="1774" w:author="Author"/>
          <w:noProof/>
        </w:rPr>
        <w:pPrChange w:id="1775" w:author="Author">
          <w:pPr>
            <w:pStyle w:val="ListParagraph"/>
            <w:tabs>
              <w:tab w:val="left" w:pos="709"/>
            </w:tabs>
          </w:pPr>
        </w:pPrChange>
      </w:pPr>
      <w:ins w:id="1776" w:author="Author">
        <w:del w:id="1777" w:author="Author">
          <w:r w:rsidDel="00BC4D20">
            <w:rPr>
              <w:noProof/>
            </w:rPr>
            <w:drawing>
              <wp:inline distT="0" distB="0" distL="0" distR="0" wp14:anchorId="234CD11E" wp14:editId="64D3015D">
                <wp:extent cx="1554775" cy="1912620"/>
                <wp:effectExtent l="0" t="0" r="762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68"/>
                        <a:stretch>
                          <a:fillRect/>
                        </a:stretch>
                      </pic:blipFill>
                      <pic:spPr>
                        <a:xfrm>
                          <a:off x="0" y="0"/>
                          <a:ext cx="1557421" cy="1915875"/>
                        </a:xfrm>
                        <a:prstGeom prst="rect">
                          <a:avLst/>
                        </a:prstGeom>
                      </pic:spPr>
                    </pic:pic>
                  </a:graphicData>
                </a:graphic>
              </wp:inline>
            </w:drawing>
          </w:r>
          <w:r w:rsidR="007A5E9E" w:rsidRPr="007A5E9E" w:rsidDel="00BC4D20">
            <w:rPr>
              <w:noProof/>
            </w:rPr>
            <w:delText xml:space="preserve"> </w:delText>
          </w:r>
          <w:r w:rsidR="007A5E9E" w:rsidDel="00BC4D20">
            <w:rPr>
              <w:noProof/>
            </w:rPr>
            <w:drawing>
              <wp:inline distT="0" distB="0" distL="0" distR="0" wp14:anchorId="12A18D0A" wp14:editId="2496967A">
                <wp:extent cx="1661160" cy="2043491"/>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69"/>
                        <a:stretch>
                          <a:fillRect/>
                        </a:stretch>
                      </pic:blipFill>
                      <pic:spPr>
                        <a:xfrm>
                          <a:off x="0" y="0"/>
                          <a:ext cx="1668057" cy="2051975"/>
                        </a:xfrm>
                        <a:prstGeom prst="rect">
                          <a:avLst/>
                        </a:prstGeom>
                      </pic:spPr>
                    </pic:pic>
                  </a:graphicData>
                </a:graphic>
              </wp:inline>
            </w:drawing>
          </w:r>
        </w:del>
      </w:ins>
    </w:p>
    <w:p w14:paraId="1EA9D0E1" w14:textId="6D3DC94A" w:rsidR="00F66F17" w:rsidDel="00BC4D20" w:rsidRDefault="00F66F17" w:rsidP="001B1647">
      <w:pPr>
        <w:pStyle w:val="ListParagraph"/>
        <w:tabs>
          <w:tab w:val="left" w:pos="709"/>
        </w:tabs>
        <w:ind w:left="709"/>
        <w:rPr>
          <w:ins w:id="1778" w:author="Author"/>
          <w:del w:id="1779" w:author="Author"/>
          <w:noProof/>
        </w:rPr>
        <w:pPrChange w:id="1780" w:author="Author">
          <w:pPr>
            <w:pStyle w:val="ListParagraph"/>
            <w:tabs>
              <w:tab w:val="left" w:pos="709"/>
            </w:tabs>
          </w:pPr>
        </w:pPrChange>
      </w:pPr>
    </w:p>
    <w:p w14:paraId="1EC2AAA4" w14:textId="3CB19BA9" w:rsidR="00F66F17" w:rsidDel="00BC4D20" w:rsidRDefault="00F66F17" w:rsidP="001B1647">
      <w:pPr>
        <w:pStyle w:val="ListParagraph"/>
        <w:tabs>
          <w:tab w:val="left" w:pos="709"/>
        </w:tabs>
        <w:ind w:left="709"/>
        <w:rPr>
          <w:ins w:id="1781" w:author="Author"/>
          <w:del w:id="1782" w:author="Author"/>
          <w:noProof/>
        </w:rPr>
        <w:pPrChange w:id="1783" w:author="Author">
          <w:pPr>
            <w:pStyle w:val="ListParagraph"/>
            <w:tabs>
              <w:tab w:val="left" w:pos="709"/>
            </w:tabs>
          </w:pPr>
        </w:pPrChange>
      </w:pPr>
      <w:ins w:id="1784" w:author="Author">
        <w:del w:id="1785" w:author="Author">
          <w:r w:rsidDel="00BC4D20">
            <w:rPr>
              <w:noProof/>
            </w:rPr>
            <w:delText xml:space="preserve">Just to note here, </w:delText>
          </w:r>
          <w:r w:rsidRPr="00F66F17" w:rsidDel="00BC4D20">
            <w:rPr>
              <w:noProof/>
            </w:rPr>
            <w:delText>It is recommended to use an integration user rather than a personal or generic admin account since personal admin credentials can be revoked when that user leaves the company or their role changes. Using an Integration User can prevent accidental sync disconnection due to permission changes. If you choose not to use an Integration User on initial setup and desire to change after setup, you can always un-sync and then re-sync with the Integration User as the Microsoft Dynamics 365 Sales Admin.</w:delText>
          </w:r>
        </w:del>
      </w:ins>
    </w:p>
    <w:p w14:paraId="4B2DE31A" w14:textId="04AD7F62" w:rsidR="00C7582E" w:rsidDel="00BC4D20" w:rsidRDefault="00C7582E" w:rsidP="001B1647">
      <w:pPr>
        <w:pStyle w:val="ListParagraph"/>
        <w:tabs>
          <w:tab w:val="left" w:pos="709"/>
        </w:tabs>
        <w:ind w:left="709"/>
        <w:rPr>
          <w:ins w:id="1786" w:author="Author"/>
          <w:del w:id="1787" w:author="Author"/>
          <w:noProof/>
        </w:rPr>
        <w:pPrChange w:id="1788" w:author="Author">
          <w:pPr>
            <w:pStyle w:val="ListParagraph"/>
            <w:tabs>
              <w:tab w:val="left" w:pos="709"/>
            </w:tabs>
          </w:pPr>
        </w:pPrChange>
      </w:pPr>
    </w:p>
    <w:p w14:paraId="7B916641" w14:textId="3698B14A" w:rsidR="00C7582E" w:rsidRPr="00672888" w:rsidDel="00BC4D20" w:rsidRDefault="00C7582E" w:rsidP="001B1647">
      <w:pPr>
        <w:pStyle w:val="ListParagraph"/>
        <w:numPr>
          <w:ilvl w:val="0"/>
          <w:numId w:val="86"/>
        </w:numPr>
        <w:tabs>
          <w:tab w:val="left" w:pos="709"/>
        </w:tabs>
        <w:ind w:left="709"/>
        <w:rPr>
          <w:ins w:id="1789" w:author="Author"/>
          <w:del w:id="1790" w:author="Author"/>
          <w:lang w:val="en-SG"/>
          <w:rPrChange w:id="1791" w:author="Author">
            <w:rPr>
              <w:ins w:id="1792" w:author="Author"/>
              <w:del w:id="1793" w:author="Author"/>
              <w:noProof/>
            </w:rPr>
          </w:rPrChange>
        </w:rPr>
        <w:pPrChange w:id="1794" w:author="Author">
          <w:pPr>
            <w:pStyle w:val="ListParagraph"/>
            <w:numPr>
              <w:numId w:val="86"/>
            </w:numPr>
            <w:tabs>
              <w:tab w:val="left" w:pos="709"/>
            </w:tabs>
            <w:ind w:hanging="360"/>
          </w:pPr>
        </w:pPrChange>
      </w:pPr>
      <w:ins w:id="1795" w:author="Author">
        <w:del w:id="1796" w:author="Author">
          <w:r w:rsidDel="00BC4D20">
            <w:rPr>
              <w:noProof/>
            </w:rPr>
            <w:delText xml:space="preserve">After you sign in, </w:delText>
          </w:r>
          <w:r w:rsidR="00672888" w:rsidDel="00BC4D20">
            <w:rPr>
              <w:noProof/>
            </w:rPr>
            <w:delText>if you don’t have the LinkedIn Sales Navigator subscription as pre-requisites then you will see this message</w:delText>
          </w:r>
        </w:del>
      </w:ins>
    </w:p>
    <w:p w14:paraId="2933DF84" w14:textId="0AC4CDB5" w:rsidR="00672888" w:rsidDel="00BC4D20" w:rsidRDefault="00672888" w:rsidP="001B1647">
      <w:pPr>
        <w:pStyle w:val="ListParagraph"/>
        <w:tabs>
          <w:tab w:val="left" w:pos="709"/>
        </w:tabs>
        <w:ind w:left="709"/>
        <w:rPr>
          <w:ins w:id="1797" w:author="Author"/>
          <w:del w:id="1798" w:author="Author"/>
          <w:lang w:val="en-SG"/>
        </w:rPr>
        <w:pPrChange w:id="1799" w:author="Author">
          <w:pPr>
            <w:pStyle w:val="ListParagraph"/>
            <w:tabs>
              <w:tab w:val="left" w:pos="709"/>
            </w:tabs>
          </w:pPr>
        </w:pPrChange>
      </w:pPr>
      <w:ins w:id="1800" w:author="Author">
        <w:del w:id="1801" w:author="Author">
          <w:r w:rsidDel="00BC4D20">
            <w:rPr>
              <w:noProof/>
            </w:rPr>
            <w:drawing>
              <wp:inline distT="0" distB="0" distL="0" distR="0" wp14:anchorId="20BFECC2" wp14:editId="094989E5">
                <wp:extent cx="3241040" cy="1470660"/>
                <wp:effectExtent l="0" t="0" r="0" b="0"/>
                <wp:docPr id="53" name="Picture 5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Teams&#10;&#10;Description automatically generated"/>
                        <pic:cNvPicPr/>
                      </pic:nvPicPr>
                      <pic:blipFill rotWithShape="1">
                        <a:blip r:embed="rId70"/>
                        <a:srcRect b="51383"/>
                        <a:stretch/>
                      </pic:blipFill>
                      <pic:spPr bwMode="auto">
                        <a:xfrm>
                          <a:off x="0" y="0"/>
                          <a:ext cx="3244314" cy="1472146"/>
                        </a:xfrm>
                        <a:prstGeom prst="rect">
                          <a:avLst/>
                        </a:prstGeom>
                        <a:ln>
                          <a:noFill/>
                        </a:ln>
                        <a:extLst>
                          <a:ext uri="{53640926-AAD7-44D8-BBD7-CCE9431645EC}">
                            <a14:shadowObscured xmlns:a14="http://schemas.microsoft.com/office/drawing/2010/main"/>
                          </a:ext>
                        </a:extLst>
                      </pic:spPr>
                    </pic:pic>
                  </a:graphicData>
                </a:graphic>
              </wp:inline>
            </w:drawing>
          </w:r>
        </w:del>
      </w:ins>
    </w:p>
    <w:p w14:paraId="5AEE2E9A" w14:textId="3B145359" w:rsidR="00672888" w:rsidDel="00BC4D20" w:rsidRDefault="00672888" w:rsidP="001B1647">
      <w:pPr>
        <w:pStyle w:val="ListParagraph"/>
        <w:tabs>
          <w:tab w:val="left" w:pos="709"/>
        </w:tabs>
        <w:ind w:left="709"/>
        <w:rPr>
          <w:ins w:id="1802" w:author="Author"/>
          <w:del w:id="1803" w:author="Author"/>
          <w:lang w:val="en-SG"/>
        </w:rPr>
        <w:pPrChange w:id="1804" w:author="Author">
          <w:pPr>
            <w:pStyle w:val="ListParagraph"/>
            <w:tabs>
              <w:tab w:val="left" w:pos="709"/>
            </w:tabs>
          </w:pPr>
        </w:pPrChange>
      </w:pPr>
    </w:p>
    <w:p w14:paraId="4C998CD6" w14:textId="202EAFBD" w:rsidR="00883A62" w:rsidDel="00BC4D20" w:rsidRDefault="00672888" w:rsidP="001B1647">
      <w:pPr>
        <w:pStyle w:val="ListParagraph"/>
        <w:tabs>
          <w:tab w:val="left" w:pos="709"/>
        </w:tabs>
        <w:ind w:left="709"/>
        <w:rPr>
          <w:ins w:id="1805" w:author="Author"/>
          <w:del w:id="1806" w:author="Author"/>
          <w:lang w:val="en-SG"/>
        </w:rPr>
        <w:pPrChange w:id="1807" w:author="Author">
          <w:pPr>
            <w:pStyle w:val="ListParagraph"/>
            <w:tabs>
              <w:tab w:val="left" w:pos="709"/>
            </w:tabs>
          </w:pPr>
        </w:pPrChange>
      </w:pPr>
      <w:ins w:id="1808" w:author="Author">
        <w:del w:id="1809" w:author="Author">
          <w:r w:rsidDel="00BC4D20">
            <w:rPr>
              <w:lang w:val="en-SG"/>
            </w:rPr>
            <w:delText>You can try to start the trial</w:delText>
          </w:r>
          <w:r w:rsidR="007E331A" w:rsidDel="00BC4D20">
            <w:rPr>
              <w:lang w:val="en-SG"/>
            </w:rPr>
            <w:delText xml:space="preserve"> to explore the features.</w:delText>
          </w:r>
        </w:del>
      </w:ins>
    </w:p>
    <w:p w14:paraId="29B6744B" w14:textId="3A18B8AE" w:rsidR="00883A62" w:rsidDel="00BC4D20" w:rsidRDefault="00883A62" w:rsidP="001B1647">
      <w:pPr>
        <w:pStyle w:val="ListParagraph"/>
        <w:tabs>
          <w:tab w:val="left" w:pos="709"/>
        </w:tabs>
        <w:ind w:left="709"/>
        <w:rPr>
          <w:ins w:id="1810" w:author="Author"/>
          <w:del w:id="1811" w:author="Author"/>
          <w:lang w:val="en-SG"/>
        </w:rPr>
        <w:pPrChange w:id="1812" w:author="Author">
          <w:pPr>
            <w:pStyle w:val="ListParagraph"/>
            <w:tabs>
              <w:tab w:val="left" w:pos="709"/>
            </w:tabs>
          </w:pPr>
        </w:pPrChange>
      </w:pPr>
    </w:p>
    <w:p w14:paraId="2442D243" w14:textId="3F8D7605" w:rsidR="000721EC" w:rsidDel="00BC4D20" w:rsidRDefault="007E331A" w:rsidP="001B1647">
      <w:pPr>
        <w:pStyle w:val="Heading4"/>
        <w:ind w:left="709"/>
        <w:rPr>
          <w:ins w:id="1813" w:author="Author"/>
          <w:del w:id="1814" w:author="Author"/>
          <w:lang w:val="en-SG"/>
        </w:rPr>
        <w:pPrChange w:id="1815" w:author="Author">
          <w:pPr>
            <w:pStyle w:val="Heading4"/>
          </w:pPr>
        </w:pPrChange>
      </w:pPr>
      <w:ins w:id="1816" w:author="Author">
        <w:del w:id="1817" w:author="Author">
          <w:r w:rsidDel="00BC4D20">
            <w:rPr>
              <w:lang w:val="en-SG"/>
            </w:rPr>
            <w:delText xml:space="preserve"> </w:delText>
          </w:r>
          <w:r w:rsidR="003464F9" w:rsidDel="00BC4D20">
            <w:rPr>
              <w:lang w:val="en-SG"/>
            </w:rPr>
            <w:delText xml:space="preserve">Task 4: </w:delText>
          </w:r>
          <w:r w:rsidR="000721EC" w:rsidDel="00BC4D20">
            <w:rPr>
              <w:lang w:val="en-SG"/>
            </w:rPr>
            <w:delText>Explore LinkedIn Sales Navigator (Optional)</w:delText>
          </w:r>
          <w:r w:rsidR="00672888" w:rsidDel="00BC4D20">
            <w:rPr>
              <w:lang w:val="en-SG"/>
            </w:rPr>
            <w:delText xml:space="preserve"> or just </w:delText>
          </w:r>
        </w:del>
      </w:ins>
    </w:p>
    <w:p w14:paraId="2426F2CD" w14:textId="594626EA" w:rsidR="000721EC" w:rsidDel="00BC4D20" w:rsidRDefault="000721EC" w:rsidP="001B1647">
      <w:pPr>
        <w:ind w:left="709"/>
        <w:rPr>
          <w:ins w:id="1818" w:author="Author"/>
          <w:del w:id="1819" w:author="Author"/>
          <w:lang w:val="en-SG"/>
        </w:rPr>
        <w:pPrChange w:id="1820" w:author="Author">
          <w:pPr>
            <w:ind w:left="142"/>
          </w:pPr>
        </w:pPrChange>
      </w:pPr>
      <w:ins w:id="1821" w:author="Author">
        <w:del w:id="1822" w:author="Author">
          <w:r w:rsidDel="00BC4D20">
            <w:rPr>
              <w:lang w:val="en-SG"/>
            </w:rPr>
            <w:delText xml:space="preserve">You can sign up for trial or just try follow this guidance to know more about LinkedIn Sales Navigator and </w:delText>
          </w:r>
        </w:del>
      </w:ins>
    </w:p>
    <w:p w14:paraId="0734682B" w14:textId="5ADDDF49" w:rsidR="00CA707E" w:rsidRPr="00CA707E" w:rsidDel="00BC4D20" w:rsidRDefault="00CA707E" w:rsidP="001B1647">
      <w:pPr>
        <w:pStyle w:val="ListParagraph"/>
        <w:numPr>
          <w:ilvl w:val="0"/>
          <w:numId w:val="87"/>
        </w:numPr>
        <w:ind w:left="709"/>
        <w:rPr>
          <w:ins w:id="1823" w:author="Author"/>
          <w:del w:id="1824" w:author="Author"/>
          <w:lang w:val="en-SG"/>
        </w:rPr>
        <w:pPrChange w:id="1825" w:author="Author">
          <w:pPr>
            <w:pStyle w:val="Heading4"/>
          </w:pPr>
        </w:pPrChange>
      </w:pPr>
      <w:ins w:id="1826" w:author="Author">
        <w:del w:id="1827" w:author="Author">
          <w:r w:rsidDel="00BC4D20">
            <w:rPr>
              <w:lang w:val="en-SG"/>
            </w:rPr>
            <w:delText>After you signed in and you will be able to see the LinkedIn window</w:delText>
          </w:r>
          <w:r w:rsidR="004E3F07" w:rsidDel="00BC4D20">
            <w:rPr>
              <w:lang w:val="en-SG"/>
            </w:rPr>
            <w:delText>connection</w:delText>
          </w:r>
        </w:del>
      </w:ins>
    </w:p>
    <w:p w14:paraId="72E21FCA" w14:textId="4DD71C69" w:rsidR="000721EC" w:rsidRPr="000721EC" w:rsidDel="00BC4D20" w:rsidRDefault="004E3F07" w:rsidP="001B1647">
      <w:pPr>
        <w:ind w:left="709"/>
        <w:rPr>
          <w:ins w:id="1828" w:author="Author"/>
          <w:del w:id="1829" w:author="Author"/>
          <w:lang w:val="en-SG"/>
        </w:rPr>
        <w:pPrChange w:id="1830" w:author="Author">
          <w:pPr>
            <w:pStyle w:val="ListParagraph"/>
            <w:tabs>
              <w:tab w:val="left" w:pos="709"/>
            </w:tabs>
          </w:pPr>
        </w:pPrChange>
      </w:pPr>
      <w:ins w:id="1831" w:author="Author">
        <w:del w:id="1832" w:author="Author">
          <w:r w:rsidDel="00BC4D20">
            <w:rPr>
              <w:noProof/>
            </w:rPr>
            <w:drawing>
              <wp:inline distT="0" distB="0" distL="0" distR="0" wp14:anchorId="2106FA65" wp14:editId="608EAEB7">
                <wp:extent cx="6858000" cy="2699385"/>
                <wp:effectExtent l="0" t="0" r="0" b="571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71"/>
                        <a:stretch>
                          <a:fillRect/>
                        </a:stretch>
                      </pic:blipFill>
                      <pic:spPr>
                        <a:xfrm>
                          <a:off x="0" y="0"/>
                          <a:ext cx="6858000" cy="2699385"/>
                        </a:xfrm>
                        <a:prstGeom prst="rect">
                          <a:avLst/>
                        </a:prstGeom>
                      </pic:spPr>
                    </pic:pic>
                  </a:graphicData>
                </a:graphic>
              </wp:inline>
            </w:drawing>
          </w:r>
        </w:del>
      </w:ins>
    </w:p>
    <w:p w14:paraId="5B199C8F" w14:textId="5069D683" w:rsidR="007E331A" w:rsidDel="00BC4D20" w:rsidRDefault="007E331A" w:rsidP="001B1647">
      <w:pPr>
        <w:pStyle w:val="ListParagraph"/>
        <w:tabs>
          <w:tab w:val="left" w:pos="709"/>
        </w:tabs>
        <w:ind w:left="709"/>
        <w:rPr>
          <w:ins w:id="1833" w:author="Author"/>
          <w:del w:id="1834" w:author="Author"/>
          <w:lang w:val="en-SG"/>
        </w:rPr>
        <w:pPrChange w:id="1835" w:author="Author">
          <w:pPr>
            <w:pStyle w:val="ListParagraph"/>
            <w:tabs>
              <w:tab w:val="left" w:pos="709"/>
            </w:tabs>
          </w:pPr>
        </w:pPrChange>
      </w:pPr>
    </w:p>
    <w:p w14:paraId="5C9526E8" w14:textId="47E5642D" w:rsidR="001F4097" w:rsidRPr="00A209BA" w:rsidDel="00BC4D20" w:rsidRDefault="004E3F07" w:rsidP="001B1647">
      <w:pPr>
        <w:pStyle w:val="ListParagraph"/>
        <w:numPr>
          <w:ilvl w:val="0"/>
          <w:numId w:val="87"/>
        </w:numPr>
        <w:tabs>
          <w:tab w:val="left" w:pos="709"/>
        </w:tabs>
        <w:ind w:left="709"/>
        <w:rPr>
          <w:del w:id="1836" w:author="Author"/>
          <w:rFonts w:asciiTheme="minorHAnsi" w:hAnsiTheme="minorHAnsi" w:cstheme="minorHAnsi"/>
          <w:szCs w:val="20"/>
          <w:lang w:val="en-SG"/>
          <w:rPrChange w:id="1837" w:author="Author">
            <w:rPr>
              <w:del w:id="1838" w:author="Author"/>
              <w:lang w:val="en-SG"/>
            </w:rPr>
          </w:rPrChange>
        </w:rPr>
        <w:pPrChange w:id="1839" w:author="Author">
          <w:pPr>
            <w:pStyle w:val="ListParagraph"/>
            <w:numPr>
              <w:numId w:val="87"/>
            </w:numPr>
            <w:tabs>
              <w:tab w:val="left" w:pos="709"/>
            </w:tabs>
            <w:ind w:left="360" w:hanging="360"/>
          </w:pPr>
        </w:pPrChange>
      </w:pPr>
      <w:ins w:id="1840" w:author="Author">
        <w:del w:id="1841" w:author="Author">
          <w:r w:rsidRPr="00A209BA" w:rsidDel="00BC4D20">
            <w:rPr>
              <w:rFonts w:asciiTheme="minorHAnsi" w:hAnsiTheme="minorHAnsi" w:cstheme="minorHAnsi"/>
              <w:szCs w:val="20"/>
              <w:lang w:val="en-SG"/>
              <w:rPrChange w:id="1842" w:author="Author">
                <w:rPr>
                  <w:lang w:val="en-SG"/>
                </w:rPr>
              </w:rPrChange>
            </w:rPr>
            <w:delText xml:space="preserve">Then, to test it out, you can create new </w:delText>
          </w:r>
          <w:r w:rsidR="00EE7A9C" w:rsidRPr="00A209BA" w:rsidDel="00BC4D20">
            <w:rPr>
              <w:rFonts w:asciiTheme="minorHAnsi" w:hAnsiTheme="minorHAnsi" w:cstheme="minorHAnsi"/>
              <w:szCs w:val="20"/>
              <w:lang w:val="en-SG"/>
              <w:rPrChange w:id="1843" w:author="Author">
                <w:rPr>
                  <w:lang w:val="en-SG"/>
                </w:rPr>
              </w:rPrChange>
            </w:rPr>
            <w:delText xml:space="preserve">Account and </w:delText>
          </w:r>
          <w:r w:rsidR="00A13556" w:rsidDel="00BC4D20">
            <w:rPr>
              <w:rFonts w:asciiTheme="minorHAnsi" w:hAnsiTheme="minorHAnsi" w:cstheme="minorHAnsi"/>
              <w:szCs w:val="20"/>
              <w:lang w:val="en-SG"/>
            </w:rPr>
            <w:delText xml:space="preserve">rename existing </w:delText>
          </w:r>
          <w:r w:rsidR="00EE7A9C" w:rsidRPr="00A209BA" w:rsidDel="00BC4D20">
            <w:rPr>
              <w:rFonts w:asciiTheme="minorHAnsi" w:hAnsiTheme="minorHAnsi" w:cstheme="minorHAnsi"/>
              <w:szCs w:val="20"/>
              <w:lang w:val="en-SG"/>
              <w:rPrChange w:id="1844" w:author="Author">
                <w:rPr>
                  <w:lang w:val="en-SG"/>
                </w:rPr>
              </w:rPrChange>
            </w:rPr>
            <w:delText>Contact that can represent accurate data.</w:delText>
          </w:r>
        </w:del>
      </w:ins>
    </w:p>
    <w:p w14:paraId="7910E88E" w14:textId="4640F002" w:rsidR="00EE7A9C" w:rsidRPr="00A209BA" w:rsidDel="00BC4D20" w:rsidRDefault="00EE7A9C" w:rsidP="001B1647">
      <w:pPr>
        <w:pStyle w:val="ListParagraph"/>
        <w:numPr>
          <w:ilvl w:val="0"/>
          <w:numId w:val="87"/>
        </w:numPr>
        <w:tabs>
          <w:tab w:val="left" w:pos="709"/>
        </w:tabs>
        <w:ind w:left="709"/>
        <w:rPr>
          <w:ins w:id="1845" w:author="Author"/>
          <w:del w:id="1846" w:author="Author"/>
          <w:rFonts w:asciiTheme="minorHAnsi" w:hAnsiTheme="minorHAnsi" w:cstheme="minorHAnsi"/>
          <w:szCs w:val="20"/>
          <w:lang w:val="en-SG"/>
          <w:rPrChange w:id="1847" w:author="Author">
            <w:rPr>
              <w:ins w:id="1848" w:author="Author"/>
              <w:del w:id="1849" w:author="Author"/>
              <w:lang w:val="en-SG"/>
            </w:rPr>
          </w:rPrChange>
        </w:rPr>
        <w:pPrChange w:id="1850" w:author="Author">
          <w:pPr>
            <w:autoSpaceDE w:val="0"/>
            <w:autoSpaceDN w:val="0"/>
            <w:adjustRightInd w:val="0"/>
            <w:spacing w:after="0" w:line="240" w:lineRule="auto"/>
            <w:ind w:left="851"/>
          </w:pPr>
        </w:pPrChange>
      </w:pPr>
    </w:p>
    <w:p w14:paraId="67AE6486" w14:textId="5F0B49DD" w:rsidR="006376E8" w:rsidDel="00BC4D20" w:rsidRDefault="00EE7A9C" w:rsidP="001B1647">
      <w:pPr>
        <w:pStyle w:val="ListParagraph"/>
        <w:numPr>
          <w:ilvl w:val="0"/>
          <w:numId w:val="87"/>
        </w:numPr>
        <w:ind w:left="709"/>
        <w:rPr>
          <w:del w:id="1851" w:author="Author"/>
          <w:rFonts w:ascii="CIDFont+F1" w:hAnsi="CIDFont+F1" w:cs="CIDFont+F1"/>
          <w:sz w:val="22"/>
          <w:lang w:val="en-SG"/>
        </w:rPr>
        <w:pPrChange w:id="1852" w:author="Author">
          <w:pPr>
            <w:pStyle w:val="ListParagraph"/>
            <w:numPr>
              <w:numId w:val="87"/>
            </w:numPr>
            <w:ind w:left="360" w:hanging="360"/>
          </w:pPr>
        </w:pPrChange>
      </w:pPr>
      <w:ins w:id="1853" w:author="Author">
        <w:del w:id="1854" w:author="Author">
          <w:r w:rsidRPr="00A209BA" w:rsidDel="00BC4D20">
            <w:rPr>
              <w:rFonts w:asciiTheme="minorHAnsi" w:hAnsiTheme="minorHAnsi" w:cstheme="minorHAnsi"/>
              <w:szCs w:val="20"/>
              <w:lang w:val="en-SG"/>
              <w:rPrChange w:id="1855" w:author="Author">
                <w:rPr>
                  <w:rFonts w:ascii="CIDFont+F1" w:hAnsi="CIDFont+F1" w:cs="CIDFont+F1"/>
                  <w:sz w:val="22"/>
                  <w:lang w:val="en-SG"/>
                </w:rPr>
              </w:rPrChange>
            </w:rPr>
            <w:delText>You can create</w:delText>
          </w:r>
          <w:r w:rsidR="00A209BA" w:rsidRPr="00A209BA" w:rsidDel="00BC4D20">
            <w:rPr>
              <w:rFonts w:asciiTheme="minorHAnsi" w:hAnsiTheme="minorHAnsi" w:cstheme="minorHAnsi"/>
              <w:szCs w:val="20"/>
              <w:lang w:val="en-SG"/>
              <w:rPrChange w:id="1856" w:author="Author">
                <w:rPr>
                  <w:rFonts w:ascii="CIDFont+F1" w:hAnsi="CIDFont+F1" w:cs="CIDFont+F1"/>
                  <w:sz w:val="22"/>
                  <w:lang w:val="en-SG"/>
                </w:rPr>
              </w:rPrChange>
            </w:rPr>
            <w:delText xml:space="preserve"> a new Account with name: </w:delText>
          </w:r>
          <w:r w:rsidR="00A209BA" w:rsidRPr="00A209BA" w:rsidDel="00BC4D20">
            <w:rPr>
              <w:rFonts w:asciiTheme="minorHAnsi" w:hAnsiTheme="minorHAnsi" w:cstheme="minorHAnsi"/>
              <w:b/>
              <w:bCs/>
              <w:szCs w:val="20"/>
              <w:lang w:val="en-SG"/>
              <w:rPrChange w:id="1857" w:author="Author">
                <w:rPr>
                  <w:rFonts w:ascii="CIDFont+F1" w:hAnsi="CIDFont+F1" w:cs="CIDFont+F1"/>
                  <w:b/>
                  <w:bCs/>
                  <w:sz w:val="22"/>
                  <w:lang w:val="en-SG"/>
                </w:rPr>
              </w:rPrChange>
            </w:rPr>
            <w:delText>Microsoft</w:delText>
          </w:r>
          <w:r w:rsidR="00A209BA" w:rsidDel="00BC4D20">
            <w:rPr>
              <w:rFonts w:ascii="CIDFont+F1" w:hAnsi="CIDFont+F1" w:cs="CIDFont+F1"/>
              <w:sz w:val="22"/>
              <w:lang w:val="en-SG"/>
            </w:rPr>
            <w:delText xml:space="preserve"> </w:delText>
          </w:r>
          <w:r w:rsidR="00E61438" w:rsidDel="00BC4D20">
            <w:rPr>
              <w:rFonts w:ascii="CIDFont+F1" w:hAnsi="CIDFont+F1" w:cs="CIDFont+F1"/>
              <w:sz w:val="22"/>
              <w:lang w:val="en-SG"/>
            </w:rPr>
            <w:delText xml:space="preserve"> or rename it if you have already had the sample data</w:delText>
          </w:r>
        </w:del>
      </w:ins>
      <w:moveFromRangeStart w:id="1858" w:author="Author" w:name="move84460182"/>
      <w:moveFrom w:id="1859" w:author="Author">
        <w:ins w:id="1860" w:author="Author">
          <w:del w:id="1861" w:author="Author">
            <w:r w:rsidR="006376E8" w:rsidDel="00BC4D20">
              <w:rPr>
                <w:noProof/>
              </w:rPr>
              <w:drawing>
                <wp:inline distT="0" distB="0" distL="0" distR="0" wp14:anchorId="401B5EE5" wp14:editId="2BA2AAB6">
                  <wp:extent cx="1097280" cy="1203960"/>
                  <wp:effectExtent l="0" t="0" r="7620" b="0"/>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rotWithShape="1">
                          <a:blip r:embed="rId48"/>
                          <a:srcRect t="1" r="4106" b="43155"/>
                          <a:stretch/>
                        </pic:blipFill>
                        <pic:spPr bwMode="auto">
                          <a:xfrm>
                            <a:off x="0" y="0"/>
                            <a:ext cx="1098461" cy="1205256"/>
                          </a:xfrm>
                          <a:prstGeom prst="rect">
                            <a:avLst/>
                          </a:prstGeom>
                          <a:ln>
                            <a:noFill/>
                          </a:ln>
                          <a:extLst>
                            <a:ext uri="{53640926-AAD7-44D8-BBD7-CCE9431645EC}">
                              <a14:shadowObscured xmlns:a14="http://schemas.microsoft.com/office/drawing/2010/main"/>
                            </a:ext>
                          </a:extLst>
                        </pic:spPr>
                      </pic:pic>
                    </a:graphicData>
                  </a:graphic>
                </wp:inline>
              </w:drawing>
            </w:r>
          </w:del>
        </w:ins>
      </w:moveFrom>
      <w:moveFromRangeEnd w:id="1858"/>
    </w:p>
    <w:p w14:paraId="4B553925" w14:textId="4F1D95C6" w:rsidR="00E61438" w:rsidDel="00BC4D20" w:rsidRDefault="00E61438" w:rsidP="001B1647">
      <w:pPr>
        <w:pStyle w:val="ListParagraph"/>
        <w:ind w:left="709"/>
        <w:rPr>
          <w:ins w:id="1862" w:author="Author"/>
          <w:del w:id="1863" w:author="Author"/>
          <w:rFonts w:ascii="CIDFont+F1" w:hAnsi="CIDFont+F1" w:cs="CIDFont+F1"/>
          <w:sz w:val="22"/>
          <w:lang w:val="en-SG"/>
        </w:rPr>
        <w:pPrChange w:id="1864" w:author="Author">
          <w:pPr>
            <w:pStyle w:val="ListParagraph"/>
            <w:numPr>
              <w:numId w:val="87"/>
            </w:numPr>
            <w:ind w:left="360" w:hanging="360"/>
          </w:pPr>
        </w:pPrChange>
      </w:pPr>
    </w:p>
    <w:p w14:paraId="5B761CEF" w14:textId="6CBA8106" w:rsidR="00A209BA" w:rsidDel="00BC4D20" w:rsidRDefault="00C21D51" w:rsidP="001B1647">
      <w:pPr>
        <w:ind w:left="709"/>
        <w:rPr>
          <w:ins w:id="1865" w:author="Author"/>
          <w:del w:id="1866" w:author="Author"/>
          <w:rFonts w:ascii="CIDFont+F1" w:hAnsi="CIDFont+F1" w:cs="CIDFont+F1"/>
          <w:sz w:val="22"/>
          <w:lang w:val="en-SG"/>
        </w:rPr>
        <w:pPrChange w:id="1867" w:author="Author">
          <w:pPr/>
        </w:pPrChange>
      </w:pPr>
      <w:ins w:id="1868" w:author="Author">
        <w:del w:id="1869" w:author="Author">
          <w:r w:rsidDel="00BC4D20">
            <w:rPr>
              <w:rFonts w:ascii="CIDFont+F1" w:hAnsi="CIDFont+F1" w:cs="CIDFont+F1"/>
              <w:sz w:val="22"/>
              <w:lang w:val="en-SG"/>
            </w:rPr>
            <w:delText>For example:</w:delText>
          </w:r>
        </w:del>
      </w:ins>
    </w:p>
    <w:p w14:paraId="1099B82E" w14:textId="7658C260" w:rsidR="00C21D51" w:rsidDel="00BC4D20" w:rsidRDefault="00C21D51" w:rsidP="001B1647">
      <w:pPr>
        <w:ind w:left="709"/>
        <w:rPr>
          <w:ins w:id="1870" w:author="Author"/>
          <w:del w:id="1871" w:author="Author"/>
          <w:rFonts w:ascii="CIDFont+F1" w:hAnsi="CIDFont+F1" w:cs="CIDFont+F1"/>
          <w:sz w:val="22"/>
          <w:lang w:val="en-SG"/>
        </w:rPr>
        <w:pPrChange w:id="1872" w:author="Author">
          <w:pPr/>
        </w:pPrChange>
      </w:pPr>
      <w:ins w:id="1873" w:author="Author">
        <w:del w:id="1874" w:author="Author">
          <w:r w:rsidDel="00BC4D20">
            <w:rPr>
              <w:noProof/>
            </w:rPr>
            <w:drawing>
              <wp:inline distT="0" distB="0" distL="0" distR="0" wp14:anchorId="419061AA" wp14:editId="1A6CD7CF">
                <wp:extent cx="6858000" cy="3302635"/>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72"/>
                        <a:stretch>
                          <a:fillRect/>
                        </a:stretch>
                      </pic:blipFill>
                      <pic:spPr>
                        <a:xfrm>
                          <a:off x="0" y="0"/>
                          <a:ext cx="6858000" cy="3302635"/>
                        </a:xfrm>
                        <a:prstGeom prst="rect">
                          <a:avLst/>
                        </a:prstGeom>
                      </pic:spPr>
                    </pic:pic>
                  </a:graphicData>
                </a:graphic>
              </wp:inline>
            </w:drawing>
          </w:r>
        </w:del>
      </w:ins>
    </w:p>
    <w:p w14:paraId="756761A9" w14:textId="3BCF3972" w:rsidR="00F3405B" w:rsidRPr="00EF6E4B" w:rsidDel="00BC4D20" w:rsidRDefault="00F3405B" w:rsidP="001B1647">
      <w:pPr>
        <w:ind w:left="709"/>
        <w:rPr>
          <w:ins w:id="1875" w:author="Author"/>
          <w:del w:id="1876" w:author="Author"/>
          <w:rFonts w:ascii="CIDFont+F1" w:hAnsi="CIDFont+F1" w:cs="CIDFont+F1"/>
          <w:b/>
          <w:bCs/>
          <w:sz w:val="22"/>
          <w:lang w:val="en-SG"/>
          <w:rPrChange w:id="1877" w:author="Author">
            <w:rPr>
              <w:ins w:id="1878" w:author="Author"/>
              <w:del w:id="1879" w:author="Author"/>
              <w:rFonts w:ascii="CIDFont+F1" w:hAnsi="CIDFont+F1" w:cs="CIDFont+F1"/>
              <w:sz w:val="22"/>
              <w:lang w:val="en-SG"/>
            </w:rPr>
          </w:rPrChange>
        </w:rPr>
        <w:pPrChange w:id="1880" w:author="Author">
          <w:pPr/>
        </w:pPrChange>
      </w:pPr>
      <w:ins w:id="1881" w:author="Author">
        <w:del w:id="1882" w:author="Author">
          <w:r w:rsidDel="00BC4D20">
            <w:rPr>
              <w:rFonts w:ascii="CIDFont+F1" w:hAnsi="CIDFont+F1" w:cs="CIDFont+F1"/>
              <w:sz w:val="22"/>
              <w:lang w:val="en-SG"/>
            </w:rPr>
            <w:delText xml:space="preserve">You will be able to </w:delText>
          </w:r>
          <w:r w:rsidR="00152795" w:rsidDel="00BC4D20">
            <w:rPr>
              <w:rFonts w:ascii="CIDFont+F1" w:hAnsi="CIDFont+F1" w:cs="CIDFont+F1"/>
              <w:sz w:val="22"/>
              <w:lang w:val="en-SG"/>
            </w:rPr>
            <w:delText>see the Sales Navigator Account Profile of Microsoft</w:delText>
          </w:r>
          <w:r w:rsidR="00EF6E4B" w:rsidDel="00BC4D20">
            <w:rPr>
              <w:rFonts w:ascii="CIDFont+F1" w:hAnsi="CIDFont+F1" w:cs="CIDFont+F1"/>
              <w:sz w:val="22"/>
              <w:lang w:val="en-SG"/>
            </w:rPr>
            <w:delText xml:space="preserve">, then select </w:delText>
          </w:r>
          <w:r w:rsidR="00EF6E4B" w:rsidRPr="00EF6E4B" w:rsidDel="00BC4D20">
            <w:rPr>
              <w:rFonts w:ascii="CIDFont+F1" w:hAnsi="CIDFont+F1" w:cs="CIDFont+F1"/>
              <w:b/>
              <w:bCs/>
              <w:sz w:val="22"/>
              <w:lang w:val="en-SG"/>
              <w:rPrChange w:id="1883" w:author="Author">
                <w:rPr>
                  <w:rFonts w:ascii="CIDFont+F1" w:hAnsi="CIDFont+F1" w:cs="CIDFont+F1"/>
                  <w:sz w:val="22"/>
                  <w:lang w:val="en-SG"/>
                </w:rPr>
              </w:rPrChange>
            </w:rPr>
            <w:delText>Save in Sales Navigator</w:delText>
          </w:r>
        </w:del>
      </w:ins>
    </w:p>
    <w:p w14:paraId="6EFB067A" w14:textId="141CDBE8" w:rsidR="00152795" w:rsidDel="00BC4D20" w:rsidRDefault="00152795" w:rsidP="001B1647">
      <w:pPr>
        <w:ind w:left="709"/>
        <w:rPr>
          <w:ins w:id="1884" w:author="Author"/>
          <w:del w:id="1885" w:author="Author"/>
          <w:rFonts w:ascii="CIDFont+F1" w:hAnsi="CIDFont+F1" w:cs="CIDFont+F1"/>
          <w:sz w:val="22"/>
          <w:lang w:val="en-SG"/>
        </w:rPr>
        <w:pPrChange w:id="1886" w:author="Author">
          <w:pPr/>
        </w:pPrChange>
      </w:pPr>
      <w:ins w:id="1887" w:author="Author">
        <w:del w:id="1888" w:author="Author">
          <w:r w:rsidDel="00BC4D20">
            <w:rPr>
              <w:noProof/>
            </w:rPr>
            <w:drawing>
              <wp:inline distT="0" distB="0" distL="0" distR="0" wp14:anchorId="3BCC8A20" wp14:editId="7AA98350">
                <wp:extent cx="6858000" cy="267398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73"/>
                        <a:stretch>
                          <a:fillRect/>
                        </a:stretch>
                      </pic:blipFill>
                      <pic:spPr>
                        <a:xfrm>
                          <a:off x="0" y="0"/>
                          <a:ext cx="6858000" cy="2673985"/>
                        </a:xfrm>
                        <a:prstGeom prst="rect">
                          <a:avLst/>
                        </a:prstGeom>
                      </pic:spPr>
                    </pic:pic>
                  </a:graphicData>
                </a:graphic>
              </wp:inline>
            </w:drawing>
          </w:r>
        </w:del>
      </w:ins>
    </w:p>
    <w:p w14:paraId="26AA0A64" w14:textId="04BC6E67" w:rsidR="00FB28EF" w:rsidDel="00BC4D20" w:rsidRDefault="00FB28EF" w:rsidP="001B1647">
      <w:pPr>
        <w:ind w:left="709"/>
        <w:rPr>
          <w:ins w:id="1889" w:author="Author"/>
          <w:del w:id="1890" w:author="Author"/>
          <w:rFonts w:ascii="CIDFont+F1" w:hAnsi="CIDFont+F1" w:cs="CIDFont+F1"/>
          <w:sz w:val="22"/>
          <w:lang w:val="en-SG"/>
        </w:rPr>
        <w:pPrChange w:id="1891" w:author="Author">
          <w:pPr/>
        </w:pPrChange>
      </w:pPr>
      <w:ins w:id="1892" w:author="Author">
        <w:del w:id="1893" w:author="Author">
          <w:r w:rsidDel="00BC4D20">
            <w:rPr>
              <w:rFonts w:ascii="CIDFont+F1" w:hAnsi="CIDFont+F1" w:cs="CIDFont+F1"/>
              <w:sz w:val="22"/>
              <w:lang w:val="en-SG"/>
            </w:rPr>
            <w:delText>For the Member Profile, you can change the first name and last name to the person that you know from Microsoft.</w:delText>
          </w:r>
        </w:del>
      </w:ins>
    </w:p>
    <w:p w14:paraId="51C04069" w14:textId="07E10346" w:rsidR="00FB28EF" w:rsidDel="00BC4D20" w:rsidRDefault="00627D5E" w:rsidP="001B1647">
      <w:pPr>
        <w:ind w:left="709"/>
        <w:rPr>
          <w:ins w:id="1894" w:author="Author"/>
          <w:del w:id="1895" w:author="Author"/>
          <w:rFonts w:ascii="CIDFont+F1" w:hAnsi="CIDFont+F1" w:cs="CIDFont+F1"/>
          <w:sz w:val="22"/>
          <w:lang w:val="en-SG"/>
        </w:rPr>
        <w:pPrChange w:id="1896" w:author="Author">
          <w:pPr/>
        </w:pPrChange>
      </w:pPr>
      <w:ins w:id="1897" w:author="Author">
        <w:del w:id="1898" w:author="Author">
          <w:r w:rsidDel="00BC4D20">
            <w:rPr>
              <w:rFonts w:ascii="CIDFont+F1" w:hAnsi="CIDFont+F1" w:cs="CIDFont+F1"/>
              <w:sz w:val="22"/>
              <w:lang w:val="en-SG"/>
            </w:rPr>
            <w:delText>For example:</w:delText>
          </w:r>
        </w:del>
      </w:ins>
    </w:p>
    <w:p w14:paraId="69371EB5" w14:textId="571EEBFD" w:rsidR="00627D5E" w:rsidRPr="00C21D51" w:rsidDel="00BC4D20" w:rsidRDefault="00627D5E" w:rsidP="001B1647">
      <w:pPr>
        <w:ind w:left="709"/>
        <w:rPr>
          <w:ins w:id="1899" w:author="Author"/>
          <w:del w:id="1900" w:author="Author"/>
          <w:rFonts w:ascii="CIDFont+F1" w:hAnsi="CIDFont+F1" w:cs="CIDFont+F1"/>
          <w:sz w:val="22"/>
          <w:lang w:val="en-SG"/>
          <w:rPrChange w:id="1901" w:author="Author">
            <w:rPr>
              <w:ins w:id="1902" w:author="Author"/>
              <w:del w:id="1903" w:author="Author"/>
              <w:rFonts w:ascii="CIDFont+F5" w:hAnsi="CIDFont+F5" w:cs="CIDFont+F5"/>
              <w:sz w:val="22"/>
              <w:lang w:val="en-SG"/>
            </w:rPr>
          </w:rPrChange>
        </w:rPr>
        <w:pPrChange w:id="1904" w:author="Author">
          <w:pPr>
            <w:ind w:left="720" w:firstLine="139"/>
          </w:pPr>
        </w:pPrChange>
      </w:pPr>
      <w:ins w:id="1905" w:author="Author">
        <w:del w:id="1906" w:author="Author">
          <w:r w:rsidDel="00BC4D20">
            <w:rPr>
              <w:noProof/>
            </w:rPr>
            <w:drawing>
              <wp:inline distT="0" distB="0" distL="0" distR="0" wp14:anchorId="0E0A4BA9" wp14:editId="49D515FD">
                <wp:extent cx="3406140" cy="3356580"/>
                <wp:effectExtent l="0" t="0" r="381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74"/>
                        <a:stretch>
                          <a:fillRect/>
                        </a:stretch>
                      </pic:blipFill>
                      <pic:spPr>
                        <a:xfrm>
                          <a:off x="0" y="0"/>
                          <a:ext cx="3407950" cy="3358363"/>
                        </a:xfrm>
                        <a:prstGeom prst="rect">
                          <a:avLst/>
                        </a:prstGeom>
                      </pic:spPr>
                    </pic:pic>
                  </a:graphicData>
                </a:graphic>
              </wp:inline>
            </w:drawing>
          </w:r>
        </w:del>
      </w:ins>
    </w:p>
    <w:p w14:paraId="42808BA5" w14:textId="563B9479" w:rsidR="00C251CC" w:rsidDel="00BC4D20" w:rsidRDefault="00A209BA" w:rsidP="001B1647">
      <w:pPr>
        <w:pStyle w:val="ListParagraph"/>
        <w:numPr>
          <w:ilvl w:val="0"/>
          <w:numId w:val="87"/>
        </w:numPr>
        <w:ind w:left="709"/>
        <w:rPr>
          <w:del w:id="1907" w:author="Author"/>
          <w:lang w:eastAsia="zh-CN"/>
        </w:rPr>
        <w:pPrChange w:id="1908" w:author="Author">
          <w:pPr>
            <w:pStyle w:val="ListParagraph"/>
            <w:numPr>
              <w:numId w:val="87"/>
            </w:numPr>
            <w:ind w:left="360" w:hanging="360"/>
          </w:pPr>
        </w:pPrChange>
      </w:pPr>
      <w:ins w:id="1909" w:author="Author">
        <w:del w:id="1910" w:author="Author">
          <w:r w:rsidDel="00BC4D20">
            <w:rPr>
              <w:lang w:eastAsia="zh-CN"/>
            </w:rPr>
            <w:delText>You can create</w:delText>
          </w:r>
          <w:r w:rsidR="00A13556" w:rsidDel="00BC4D20">
            <w:rPr>
              <w:lang w:eastAsia="zh-CN"/>
            </w:rPr>
            <w:delText>rename</w:delText>
          </w:r>
          <w:r w:rsidDel="00BC4D20">
            <w:rPr>
              <w:lang w:eastAsia="zh-CN"/>
            </w:rPr>
            <w:delText xml:space="preserve"> a new Contact </w:delText>
          </w:r>
          <w:r w:rsidR="00A13556" w:rsidDel="00BC4D20">
            <w:rPr>
              <w:lang w:eastAsia="zh-CN"/>
            </w:rPr>
            <w:delText xml:space="preserve">and make it </w:delText>
          </w:r>
          <w:r w:rsidDel="00BC4D20">
            <w:rPr>
              <w:lang w:eastAsia="zh-CN"/>
            </w:rPr>
            <w:delText>that is</w:delText>
          </w:r>
          <w:r w:rsidR="00A13556" w:rsidDel="00BC4D20">
            <w:rPr>
              <w:lang w:eastAsia="zh-CN"/>
            </w:rPr>
            <w:delText>as</w:delText>
          </w:r>
          <w:r w:rsidDel="00BC4D20">
            <w:rPr>
              <w:lang w:eastAsia="zh-CN"/>
            </w:rPr>
            <w:delText xml:space="preserve"> related to </w:delText>
          </w:r>
          <w:r w:rsidDel="00BC4D20">
            <w:rPr>
              <w:b/>
              <w:bCs/>
              <w:lang w:eastAsia="zh-CN"/>
            </w:rPr>
            <w:delText>Microsoft</w:delText>
          </w:r>
          <w:r w:rsidDel="00BC4D20">
            <w:rPr>
              <w:lang w:eastAsia="zh-CN"/>
            </w:rPr>
            <w:delText xml:space="preserve">, you can use Contact from the Segment that you </w:delText>
          </w:r>
          <w:r w:rsidR="00AC36D6" w:rsidDel="00BC4D20">
            <w:rPr>
              <w:lang w:eastAsia="zh-CN"/>
            </w:rPr>
            <w:delText>have from Lab 1.</w:delText>
          </w:r>
        </w:del>
      </w:ins>
    </w:p>
    <w:p w14:paraId="01CC886C" w14:textId="46BBCCAF" w:rsidR="00F47A9F" w:rsidDel="00BC4D20" w:rsidRDefault="00F47A9F" w:rsidP="001B1647">
      <w:pPr>
        <w:pStyle w:val="ListParagraph"/>
        <w:numPr>
          <w:ilvl w:val="0"/>
          <w:numId w:val="87"/>
        </w:numPr>
        <w:ind w:left="709"/>
        <w:rPr>
          <w:ins w:id="1911" w:author="Author"/>
          <w:del w:id="1912" w:author="Author"/>
          <w:lang w:eastAsia="zh-CN"/>
        </w:rPr>
        <w:pPrChange w:id="1913" w:author="Author">
          <w:pPr>
            <w:ind w:left="720" w:firstLine="139"/>
          </w:pPr>
        </w:pPrChange>
      </w:pPr>
    </w:p>
    <w:p w14:paraId="5D0DF0BF" w14:textId="42193D76" w:rsidR="005A16A1" w:rsidDel="00BC4D20" w:rsidRDefault="00F47A9F" w:rsidP="001B1647">
      <w:pPr>
        <w:pStyle w:val="ListParagraph"/>
        <w:numPr>
          <w:ilvl w:val="0"/>
          <w:numId w:val="87"/>
        </w:numPr>
        <w:ind w:left="709"/>
        <w:rPr>
          <w:del w:id="1914" w:author="Author"/>
          <w:lang w:eastAsia="zh-CN"/>
        </w:rPr>
        <w:pPrChange w:id="1915" w:author="Author">
          <w:pPr>
            <w:pStyle w:val="ListParagraph"/>
            <w:numPr>
              <w:numId w:val="87"/>
            </w:numPr>
            <w:ind w:left="360" w:hanging="360"/>
          </w:pPr>
        </w:pPrChange>
      </w:pPr>
      <w:ins w:id="1916" w:author="Author">
        <w:del w:id="1917" w:author="Author">
          <w:r w:rsidDel="00BC4D20">
            <w:rPr>
              <w:lang w:eastAsia="zh-CN"/>
            </w:rPr>
            <w:delText xml:space="preserve">You can also use your company name </w:delText>
          </w:r>
          <w:r w:rsidR="00097287" w:rsidDel="00BC4D20">
            <w:rPr>
              <w:lang w:eastAsia="zh-CN"/>
            </w:rPr>
            <w:delText>in the Account form and then match in through LinkedIn Sales Navigator and also for Contact record you can use your own name, for example:</w:delText>
          </w:r>
        </w:del>
      </w:ins>
    </w:p>
    <w:p w14:paraId="0BE11384" w14:textId="22536691" w:rsidR="00097287" w:rsidDel="00BC4D20" w:rsidRDefault="00097287" w:rsidP="001B1647">
      <w:pPr>
        <w:pStyle w:val="ListParagraph"/>
        <w:ind w:left="709"/>
        <w:rPr>
          <w:ins w:id="1918" w:author="Author"/>
          <w:del w:id="1919" w:author="Author"/>
          <w:lang w:eastAsia="zh-CN"/>
        </w:rPr>
        <w:pPrChange w:id="1920" w:author="Author">
          <w:pPr>
            <w:ind w:left="720" w:firstLine="139"/>
          </w:pPr>
        </w:pPrChange>
      </w:pPr>
      <w:ins w:id="1921" w:author="Author">
        <w:del w:id="1922" w:author="Author">
          <w:r w:rsidDel="00BC4D20">
            <w:rPr>
              <w:noProof/>
            </w:rPr>
            <w:drawing>
              <wp:inline distT="0" distB="0" distL="0" distR="0" wp14:anchorId="50021AA7" wp14:editId="13AAC97D">
                <wp:extent cx="6858000" cy="4086225"/>
                <wp:effectExtent l="0" t="0" r="0" b="9525"/>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75"/>
                        <a:stretch>
                          <a:fillRect/>
                        </a:stretch>
                      </pic:blipFill>
                      <pic:spPr>
                        <a:xfrm>
                          <a:off x="0" y="0"/>
                          <a:ext cx="6858000" cy="4086225"/>
                        </a:xfrm>
                        <a:prstGeom prst="rect">
                          <a:avLst/>
                        </a:prstGeom>
                      </pic:spPr>
                    </pic:pic>
                  </a:graphicData>
                </a:graphic>
              </wp:inline>
            </w:drawing>
          </w:r>
        </w:del>
      </w:ins>
    </w:p>
    <w:p w14:paraId="38ADD568" w14:textId="78F79D4B" w:rsidR="005A16A1" w:rsidDel="00BC4D20" w:rsidRDefault="005A16A1" w:rsidP="001B1647">
      <w:pPr>
        <w:pStyle w:val="ListParagraph"/>
        <w:ind w:left="709"/>
        <w:rPr>
          <w:del w:id="1923" w:author="Author"/>
          <w:rFonts w:ascii="CIDFont+F1" w:hAnsi="CIDFont+F1" w:cs="CIDFont+F1"/>
          <w:sz w:val="22"/>
          <w:lang w:val="en-SG"/>
        </w:rPr>
        <w:pPrChange w:id="1924" w:author="Author">
          <w:pPr>
            <w:pStyle w:val="ListParagraph"/>
            <w:ind w:left="360"/>
          </w:pPr>
        </w:pPrChange>
      </w:pPr>
      <w:ins w:id="1925" w:author="Author">
        <w:del w:id="1926" w:author="Author">
          <w:r w:rsidRPr="005A16A1" w:rsidDel="00BC4D20">
            <w:rPr>
              <w:rFonts w:ascii="CIDFont+F1" w:hAnsi="CIDFont+F1" w:cs="CIDFont+F1"/>
              <w:sz w:val="22"/>
              <w:lang w:val="en-SG"/>
              <w:rPrChange w:id="1927" w:author="Author">
                <w:rPr>
                  <w:lang w:val="en-SG"/>
                </w:rPr>
              </w:rPrChange>
            </w:rPr>
            <w:delText xml:space="preserve">In the ‘Name’ field on the right-hand pane, rename your data source from </w:delText>
          </w:r>
          <w:r w:rsidRPr="005A16A1" w:rsidDel="00BC4D20">
            <w:rPr>
              <w:rFonts w:ascii="CIDFont+F5" w:hAnsi="CIDFont+F5" w:cs="CIDFont+F5"/>
              <w:sz w:val="22"/>
              <w:lang w:val="en-SG"/>
              <w:rPrChange w:id="1928" w:author="Author">
                <w:rPr>
                  <w:rFonts w:ascii="CIDFont+F5" w:hAnsi="CIDFont+F5" w:cs="CIDFont+F5"/>
                  <w:lang w:val="en-SG"/>
                </w:rPr>
              </w:rPrChange>
            </w:rPr>
            <w:delText xml:space="preserve">Query </w:delText>
          </w:r>
          <w:r w:rsidRPr="005A16A1" w:rsidDel="00BC4D20">
            <w:rPr>
              <w:rFonts w:ascii="CIDFont+F1" w:hAnsi="CIDFont+F1" w:cs="CIDFont+F1"/>
              <w:sz w:val="22"/>
              <w:lang w:val="en-SG"/>
              <w:rPrChange w:id="1929" w:author="Author">
                <w:rPr>
                  <w:lang w:val="en-SG"/>
                </w:rPr>
              </w:rPrChange>
            </w:rPr>
            <w:delText>to</w:delText>
          </w:r>
          <w:r w:rsidDel="00BC4D20">
            <w:rPr>
              <w:rFonts w:ascii="CIDFont+F1" w:hAnsi="CIDFont+F1" w:cs="CIDFont+F1"/>
              <w:sz w:val="22"/>
              <w:lang w:val="en-SG"/>
            </w:rPr>
            <w:delText xml:space="preserve"> </w:delText>
          </w:r>
          <w:r w:rsidRPr="003D685B" w:rsidDel="00BC4D20">
            <w:rPr>
              <w:rFonts w:ascii="CIDFont+F1" w:hAnsi="CIDFont+F1" w:cs="CIDFont+F1"/>
              <w:b/>
              <w:bCs/>
              <w:sz w:val="22"/>
              <w:lang w:val="en-SG"/>
              <w:rPrChange w:id="1930" w:author="Author">
                <w:rPr>
                  <w:rFonts w:ascii="CIDFont+F1" w:hAnsi="CIDFont+F1" w:cs="CIDFont+F1"/>
                  <w:sz w:val="22"/>
                  <w:lang w:val="en-SG"/>
                </w:rPr>
              </w:rPrChange>
            </w:rPr>
            <w:delText>ContactswithTransactions</w:delText>
          </w:r>
        </w:del>
      </w:ins>
    </w:p>
    <w:p w14:paraId="236C68D1" w14:textId="4E5A46AC" w:rsidR="00097287" w:rsidDel="00BC4D20" w:rsidRDefault="00097287" w:rsidP="001B1647">
      <w:pPr>
        <w:pStyle w:val="ListParagraph"/>
        <w:ind w:left="709"/>
        <w:rPr>
          <w:ins w:id="1931" w:author="Author"/>
          <w:del w:id="1932" w:author="Author"/>
          <w:rFonts w:ascii="CIDFont+F1" w:hAnsi="CIDFont+F1" w:cs="CIDFont+F1"/>
          <w:sz w:val="22"/>
          <w:lang w:val="en-SG"/>
        </w:rPr>
        <w:pPrChange w:id="1933" w:author="Author">
          <w:pPr>
            <w:pStyle w:val="ListParagraph"/>
            <w:ind w:left="360"/>
          </w:pPr>
        </w:pPrChange>
      </w:pPr>
    </w:p>
    <w:p w14:paraId="177B4A2C" w14:textId="3B3FABE0" w:rsidR="003D685B" w:rsidDel="00BC4D20" w:rsidRDefault="00097287" w:rsidP="001B1647">
      <w:pPr>
        <w:pStyle w:val="ListParagraph"/>
        <w:ind w:left="709"/>
        <w:rPr>
          <w:ins w:id="1934" w:author="Author"/>
          <w:del w:id="1935" w:author="Author"/>
          <w:rFonts w:ascii="CIDFont+F1" w:hAnsi="CIDFont+F1" w:cs="CIDFont+F1"/>
          <w:sz w:val="22"/>
          <w:lang w:val="en-SG"/>
        </w:rPr>
        <w:pPrChange w:id="1936" w:author="Author">
          <w:pPr>
            <w:pStyle w:val="ListParagraph"/>
            <w:autoSpaceDE w:val="0"/>
            <w:autoSpaceDN w:val="0"/>
            <w:adjustRightInd w:val="0"/>
            <w:spacing w:after="0" w:line="240" w:lineRule="auto"/>
            <w:ind w:left="859"/>
          </w:pPr>
        </w:pPrChange>
      </w:pPr>
      <w:ins w:id="1937" w:author="Author">
        <w:del w:id="1938" w:author="Author">
          <w:r w:rsidDel="00BC4D20">
            <w:rPr>
              <w:rFonts w:ascii="CIDFont+F1" w:hAnsi="CIDFont+F1" w:cs="CIDFont+F1"/>
              <w:sz w:val="22"/>
              <w:lang w:val="en-SG"/>
            </w:rPr>
            <w:delText>Now, you have installed, enabled, and explored some basic features of the LinkedIn Sales Navigator and Dynamics 365 Sales integration.</w:delText>
          </w:r>
          <w:r w:rsidR="003D685B" w:rsidDel="00BC4D20">
            <w:rPr>
              <w:noProof/>
            </w:rPr>
            <w:drawing>
              <wp:inline distT="0" distB="0" distL="0" distR="0" wp14:anchorId="1D3A2871" wp14:editId="5B2E30F8">
                <wp:extent cx="1813717" cy="1592718"/>
                <wp:effectExtent l="0" t="0" r="0" b="762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76"/>
                        <a:stretch>
                          <a:fillRect/>
                        </a:stretch>
                      </pic:blipFill>
                      <pic:spPr>
                        <a:xfrm>
                          <a:off x="0" y="0"/>
                          <a:ext cx="1813717" cy="1592718"/>
                        </a:xfrm>
                        <a:prstGeom prst="rect">
                          <a:avLst/>
                        </a:prstGeom>
                      </pic:spPr>
                    </pic:pic>
                  </a:graphicData>
                </a:graphic>
              </wp:inline>
            </w:drawing>
          </w:r>
        </w:del>
      </w:ins>
    </w:p>
    <w:p w14:paraId="546A2A13" w14:textId="14B19408" w:rsidR="00761487" w:rsidDel="00BC4D20" w:rsidRDefault="00761487" w:rsidP="001B1647">
      <w:pPr>
        <w:pStyle w:val="ListParagraph"/>
        <w:ind w:left="709"/>
        <w:rPr>
          <w:ins w:id="1939" w:author="Author"/>
          <w:del w:id="1940" w:author="Author"/>
          <w:rFonts w:ascii="CIDFont+F1" w:hAnsi="CIDFont+F1" w:cs="CIDFont+F1"/>
          <w:sz w:val="22"/>
          <w:lang w:val="en-SG"/>
        </w:rPr>
        <w:pPrChange w:id="1941" w:author="Author">
          <w:pPr>
            <w:pStyle w:val="ListParagraph"/>
            <w:autoSpaceDE w:val="0"/>
            <w:autoSpaceDN w:val="0"/>
            <w:adjustRightInd w:val="0"/>
            <w:spacing w:after="0" w:line="240" w:lineRule="auto"/>
            <w:ind w:left="859"/>
          </w:pPr>
        </w:pPrChange>
      </w:pPr>
    </w:p>
    <w:p w14:paraId="2E73D564" w14:textId="2101F13D" w:rsidR="00761487" w:rsidDel="00BC4D20" w:rsidRDefault="00761487" w:rsidP="001B1647">
      <w:pPr>
        <w:pStyle w:val="ListParagraph"/>
        <w:ind w:left="709"/>
        <w:rPr>
          <w:ins w:id="1942" w:author="Author"/>
          <w:del w:id="1943" w:author="Author"/>
          <w:rFonts w:ascii="CIDFont+F1" w:hAnsi="CIDFont+F1" w:cs="CIDFont+F1"/>
          <w:sz w:val="22"/>
          <w:lang w:val="en-SG"/>
        </w:rPr>
        <w:pPrChange w:id="1944" w:author="Author">
          <w:pPr>
            <w:pStyle w:val="ListParagraph"/>
            <w:numPr>
              <w:numId w:val="74"/>
            </w:numPr>
            <w:autoSpaceDE w:val="0"/>
            <w:autoSpaceDN w:val="0"/>
            <w:adjustRightInd w:val="0"/>
            <w:spacing w:after="0" w:line="240" w:lineRule="auto"/>
            <w:ind w:left="859" w:hanging="360"/>
          </w:pPr>
        </w:pPrChange>
      </w:pPr>
      <w:ins w:id="1945" w:author="Author">
        <w:del w:id="1946" w:author="Author">
          <w:r w:rsidDel="00BC4D20">
            <w:rPr>
              <w:rFonts w:ascii="CIDFont+F1" w:hAnsi="CIDFont+F1" w:cs="CIDFont+F1"/>
              <w:sz w:val="22"/>
              <w:lang w:val="en-SG"/>
            </w:rPr>
            <w:delText>You can change the settings to refresh the data automatically or manual.</w:delText>
          </w:r>
        </w:del>
      </w:ins>
    </w:p>
    <w:p w14:paraId="7231E0A7" w14:textId="62907BF0" w:rsidR="00761487" w:rsidDel="00BC4D20" w:rsidRDefault="00761487" w:rsidP="001B1647">
      <w:pPr>
        <w:pStyle w:val="ListParagraph"/>
        <w:ind w:left="709"/>
        <w:rPr>
          <w:ins w:id="1947" w:author="Author"/>
          <w:del w:id="1948" w:author="Author"/>
          <w:rFonts w:ascii="CIDFont+F1" w:hAnsi="CIDFont+F1" w:cs="CIDFont+F1"/>
          <w:sz w:val="22"/>
          <w:lang w:val="en-SG"/>
        </w:rPr>
        <w:pPrChange w:id="1949" w:author="Author">
          <w:pPr>
            <w:pStyle w:val="ListParagraph"/>
            <w:numPr>
              <w:numId w:val="74"/>
            </w:numPr>
            <w:autoSpaceDE w:val="0"/>
            <w:autoSpaceDN w:val="0"/>
            <w:adjustRightInd w:val="0"/>
            <w:spacing w:after="0" w:line="240" w:lineRule="auto"/>
            <w:ind w:left="859" w:hanging="360"/>
          </w:pPr>
        </w:pPrChange>
      </w:pPr>
    </w:p>
    <w:p w14:paraId="130C7A99" w14:textId="1B64AEBC" w:rsidR="00761487" w:rsidDel="00BC4D20" w:rsidRDefault="00761487" w:rsidP="001B1647">
      <w:pPr>
        <w:pStyle w:val="ListParagraph"/>
        <w:ind w:left="709"/>
        <w:rPr>
          <w:ins w:id="1950" w:author="Author"/>
          <w:del w:id="1951" w:author="Author"/>
          <w:rFonts w:ascii="CIDFont+F1" w:hAnsi="CIDFont+F1" w:cs="CIDFont+F1"/>
          <w:sz w:val="22"/>
          <w:lang w:val="en-SG"/>
        </w:rPr>
        <w:pPrChange w:id="1952" w:author="Author">
          <w:pPr>
            <w:pStyle w:val="ListParagraph"/>
            <w:autoSpaceDE w:val="0"/>
            <w:autoSpaceDN w:val="0"/>
            <w:adjustRightInd w:val="0"/>
            <w:spacing w:after="0" w:line="240" w:lineRule="auto"/>
            <w:ind w:left="859"/>
          </w:pPr>
        </w:pPrChange>
      </w:pPr>
      <w:ins w:id="1953" w:author="Author">
        <w:del w:id="1954" w:author="Author">
          <w:r w:rsidDel="00BC4D20">
            <w:rPr>
              <w:noProof/>
            </w:rPr>
            <w:drawing>
              <wp:inline distT="0" distB="0" distL="0" distR="0" wp14:anchorId="60C8B124" wp14:editId="124E5390">
                <wp:extent cx="5394960" cy="715332"/>
                <wp:effectExtent l="0" t="0" r="0" b="8890"/>
                <wp:docPr id="29" name="Picture 2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low confidence"/>
                        <pic:cNvPicPr/>
                      </pic:nvPicPr>
                      <pic:blipFill>
                        <a:blip r:embed="rId77"/>
                        <a:stretch>
                          <a:fillRect/>
                        </a:stretch>
                      </pic:blipFill>
                      <pic:spPr>
                        <a:xfrm>
                          <a:off x="0" y="0"/>
                          <a:ext cx="5412337" cy="717636"/>
                        </a:xfrm>
                        <a:prstGeom prst="rect">
                          <a:avLst/>
                        </a:prstGeom>
                      </pic:spPr>
                    </pic:pic>
                  </a:graphicData>
                </a:graphic>
              </wp:inline>
            </w:drawing>
          </w:r>
        </w:del>
      </w:ins>
    </w:p>
    <w:p w14:paraId="1F4483DB" w14:textId="00902BF5" w:rsidR="003D685B" w:rsidDel="00BC4D20" w:rsidRDefault="003D685B" w:rsidP="001B1647">
      <w:pPr>
        <w:pStyle w:val="ListParagraph"/>
        <w:ind w:left="709"/>
        <w:rPr>
          <w:ins w:id="1955" w:author="Author"/>
          <w:del w:id="1956" w:author="Author"/>
          <w:rFonts w:ascii="CIDFont+F1" w:hAnsi="CIDFont+F1" w:cs="CIDFont+F1"/>
          <w:sz w:val="22"/>
          <w:lang w:val="en-SG"/>
        </w:rPr>
        <w:pPrChange w:id="1957" w:author="Author">
          <w:pPr>
            <w:pStyle w:val="ListParagraph"/>
            <w:autoSpaceDE w:val="0"/>
            <w:autoSpaceDN w:val="0"/>
            <w:adjustRightInd w:val="0"/>
            <w:spacing w:after="0" w:line="240" w:lineRule="auto"/>
            <w:ind w:left="859"/>
          </w:pPr>
        </w:pPrChange>
      </w:pPr>
    </w:p>
    <w:p w14:paraId="26D8F9B7" w14:textId="452D42F9" w:rsidR="00C805B6" w:rsidDel="00BC4D20" w:rsidRDefault="00C805B6" w:rsidP="001B1647">
      <w:pPr>
        <w:pStyle w:val="ListParagraph"/>
        <w:ind w:left="709"/>
        <w:rPr>
          <w:ins w:id="1958" w:author="Author"/>
          <w:del w:id="1959" w:author="Author"/>
          <w:rFonts w:ascii="CIDFont+F1" w:hAnsi="CIDFont+F1" w:cs="CIDFont+F1"/>
          <w:sz w:val="22"/>
          <w:lang w:val="en-SG"/>
        </w:rPr>
        <w:pPrChange w:id="1960" w:author="Author">
          <w:pPr>
            <w:autoSpaceDE w:val="0"/>
            <w:autoSpaceDN w:val="0"/>
            <w:adjustRightInd w:val="0"/>
            <w:spacing w:after="0" w:line="240" w:lineRule="auto"/>
            <w:ind w:left="720"/>
          </w:pPr>
        </w:pPrChange>
      </w:pPr>
      <w:ins w:id="1961" w:author="Author">
        <w:del w:id="1962" w:author="Author">
          <w:r w:rsidDel="00BC4D20">
            <w:rPr>
              <w:rFonts w:ascii="CIDFont+F1" w:hAnsi="CIDFont+F1" w:cs="CIDFont+F1"/>
              <w:sz w:val="22"/>
              <w:lang w:val="en-SG"/>
            </w:rPr>
            <w:delText>Congratulations! - You have now successfully created your first data source with a dataset!</w:delText>
          </w:r>
        </w:del>
      </w:ins>
    </w:p>
    <w:p w14:paraId="02F3F94D" w14:textId="746F1FF3" w:rsidR="00C805B6" w:rsidDel="00BC4D20" w:rsidRDefault="00C805B6" w:rsidP="001B1647">
      <w:pPr>
        <w:pStyle w:val="ListParagraph"/>
        <w:ind w:left="709"/>
        <w:rPr>
          <w:ins w:id="1963" w:author="Author"/>
          <w:del w:id="1964" w:author="Author"/>
          <w:rFonts w:ascii="CIDFont+F1" w:hAnsi="CIDFont+F1" w:cs="CIDFont+F1"/>
          <w:sz w:val="22"/>
          <w:lang w:val="en-SG"/>
        </w:rPr>
        <w:pPrChange w:id="1965" w:author="Author">
          <w:pPr>
            <w:autoSpaceDE w:val="0"/>
            <w:autoSpaceDN w:val="0"/>
            <w:adjustRightInd w:val="0"/>
            <w:spacing w:after="0" w:line="240" w:lineRule="auto"/>
          </w:pPr>
        </w:pPrChange>
      </w:pPr>
    </w:p>
    <w:p w14:paraId="6CF0987A" w14:textId="2C0E2553" w:rsidR="00C805B6" w:rsidRPr="00C805B6" w:rsidDel="00BC4D20" w:rsidRDefault="00C805B6" w:rsidP="001B1647">
      <w:pPr>
        <w:pStyle w:val="ListParagraph"/>
        <w:ind w:left="709"/>
        <w:rPr>
          <w:ins w:id="1966" w:author="Author"/>
          <w:del w:id="1967" w:author="Author"/>
          <w:rStyle w:val="SubtleEmphasis"/>
          <w:rPrChange w:id="1968" w:author="Author">
            <w:rPr>
              <w:ins w:id="1969" w:author="Author"/>
              <w:del w:id="1970" w:author="Author"/>
              <w:rFonts w:ascii="CIDFont+F1" w:hAnsi="CIDFont+F1" w:cs="CIDFont+F1"/>
              <w:sz w:val="22"/>
              <w:lang w:val="en-SG"/>
            </w:rPr>
          </w:rPrChange>
        </w:rPr>
        <w:pPrChange w:id="1971" w:author="Author">
          <w:pPr>
            <w:autoSpaceDE w:val="0"/>
            <w:autoSpaceDN w:val="0"/>
            <w:adjustRightInd w:val="0"/>
            <w:spacing w:after="0" w:line="240" w:lineRule="auto"/>
          </w:pPr>
        </w:pPrChange>
      </w:pPr>
      <w:ins w:id="1972" w:author="Author">
        <w:del w:id="1973" w:author="Author">
          <w:r w:rsidRPr="00C805B6" w:rsidDel="00BC4D20">
            <w:rPr>
              <w:rStyle w:val="SubtleEmphasis"/>
              <w:rPrChange w:id="1974" w:author="Author">
                <w:rPr>
                  <w:rFonts w:ascii="CIDFont+F5" w:hAnsi="CIDFont+F5" w:cs="CIDFont+F5"/>
                  <w:sz w:val="22"/>
                  <w:lang w:val="en-SG"/>
                </w:rPr>
              </w:rPrChange>
            </w:rPr>
            <w:delText xml:space="preserve">Note: </w:delText>
          </w:r>
          <w:r w:rsidRPr="00C805B6" w:rsidDel="00BC4D20">
            <w:rPr>
              <w:rStyle w:val="SubtleEmphasis"/>
              <w:rPrChange w:id="1975" w:author="Author">
                <w:rPr>
                  <w:rFonts w:ascii="CIDFont+F1" w:hAnsi="CIDFont+F1" w:cs="CIDFont+F1"/>
                  <w:sz w:val="22"/>
                  <w:lang w:val="en-SG"/>
                </w:rPr>
              </w:rPrChange>
            </w:rPr>
            <w:delText>One thing to be aware of, column names can only contain letters, numbers, and</w:delText>
          </w:r>
        </w:del>
      </w:ins>
    </w:p>
    <w:p w14:paraId="65166698" w14:textId="576536CA" w:rsidR="00C805B6" w:rsidRPr="00C805B6" w:rsidDel="00BC4D20" w:rsidRDefault="00C805B6" w:rsidP="001B1647">
      <w:pPr>
        <w:pStyle w:val="ListParagraph"/>
        <w:ind w:left="709"/>
        <w:rPr>
          <w:ins w:id="1976" w:author="Author"/>
          <w:del w:id="1977" w:author="Author"/>
          <w:rStyle w:val="SubtleEmphasis"/>
          <w:rPrChange w:id="1978" w:author="Author">
            <w:rPr>
              <w:ins w:id="1979" w:author="Author"/>
              <w:del w:id="1980" w:author="Author"/>
              <w:rFonts w:ascii="CIDFont+F1" w:hAnsi="CIDFont+F1" w:cs="CIDFont+F1"/>
              <w:sz w:val="22"/>
              <w:lang w:val="en-SG"/>
            </w:rPr>
          </w:rPrChange>
        </w:rPr>
        <w:pPrChange w:id="1981" w:author="Author">
          <w:pPr>
            <w:autoSpaceDE w:val="0"/>
            <w:autoSpaceDN w:val="0"/>
            <w:adjustRightInd w:val="0"/>
            <w:spacing w:after="0" w:line="240" w:lineRule="auto"/>
          </w:pPr>
        </w:pPrChange>
      </w:pPr>
      <w:ins w:id="1982" w:author="Author">
        <w:del w:id="1983" w:author="Author">
          <w:r w:rsidRPr="00C805B6" w:rsidDel="00BC4D20">
            <w:rPr>
              <w:rStyle w:val="SubtleEmphasis"/>
              <w:rPrChange w:id="1984" w:author="Author">
                <w:rPr>
                  <w:rFonts w:ascii="CIDFont+F1" w:hAnsi="CIDFont+F1" w:cs="CIDFont+F1"/>
                  <w:sz w:val="22"/>
                  <w:lang w:val="en-SG"/>
                </w:rPr>
              </w:rPrChange>
            </w:rPr>
            <w:delText>underscores. They cannot contain a space and must begin with a letter. If you have data</w:delText>
          </w:r>
        </w:del>
      </w:ins>
    </w:p>
    <w:p w14:paraId="4D4A1C7F" w14:textId="1A67DA37" w:rsidR="003D685B" w:rsidDel="00BC4D20" w:rsidRDefault="00C805B6" w:rsidP="001B1647">
      <w:pPr>
        <w:pStyle w:val="ListParagraph"/>
        <w:ind w:left="709"/>
        <w:rPr>
          <w:ins w:id="1985" w:author="Author"/>
          <w:del w:id="1986" w:author="Author"/>
          <w:rStyle w:val="SubtleEmphasis"/>
        </w:rPr>
        <w:pPrChange w:id="1987" w:author="Author">
          <w:pPr>
            <w:autoSpaceDE w:val="0"/>
            <w:autoSpaceDN w:val="0"/>
            <w:adjustRightInd w:val="0"/>
            <w:spacing w:after="0" w:line="240" w:lineRule="auto"/>
            <w:ind w:left="720"/>
          </w:pPr>
        </w:pPrChange>
      </w:pPr>
      <w:ins w:id="1988" w:author="Author">
        <w:del w:id="1989" w:author="Author">
          <w:r w:rsidRPr="00C805B6" w:rsidDel="00BC4D20">
            <w:rPr>
              <w:rStyle w:val="SubtleEmphasis"/>
              <w:rPrChange w:id="1990" w:author="Author">
                <w:rPr>
                  <w:rFonts w:ascii="CIDFont+F1" w:hAnsi="CIDFont+F1" w:cs="CIDFont+F1"/>
                  <w:sz w:val="22"/>
                  <w:lang w:val="en-SG"/>
                </w:rPr>
              </w:rPrChange>
            </w:rPr>
            <w:delText xml:space="preserve">where column name(s) have a space or do not begin with a letter you will want to fix that </w:delText>
          </w:r>
          <w:r w:rsidRPr="00C805B6" w:rsidDel="00BC4D20">
            <w:rPr>
              <w:rStyle w:val="SubtleEmphasis"/>
              <w:rPrChange w:id="1991" w:author="Author">
                <w:rPr>
                  <w:lang w:val="en-SG"/>
                </w:rPr>
              </w:rPrChange>
            </w:rPr>
            <w:delText>either within Power Query or before the data is brought into Customer Insights.</w:delText>
          </w:r>
        </w:del>
      </w:ins>
    </w:p>
    <w:p w14:paraId="672ABF52" w14:textId="1D2B27A8" w:rsidR="00C805B6" w:rsidRPr="00C805B6" w:rsidDel="00BC4D20" w:rsidRDefault="00C805B6" w:rsidP="001B1647">
      <w:pPr>
        <w:pStyle w:val="ListParagraph"/>
        <w:ind w:left="709"/>
        <w:rPr>
          <w:ins w:id="1992" w:author="Author"/>
          <w:del w:id="1993" w:author="Author"/>
          <w:rStyle w:val="SubtleEmphasis"/>
          <w:rPrChange w:id="1994" w:author="Author">
            <w:rPr>
              <w:ins w:id="1995" w:author="Author"/>
              <w:del w:id="1996" w:author="Author"/>
              <w:lang w:val="en-SG"/>
            </w:rPr>
          </w:rPrChange>
        </w:rPr>
        <w:pPrChange w:id="1997" w:author="Author">
          <w:pPr>
            <w:autoSpaceDE w:val="0"/>
            <w:autoSpaceDN w:val="0"/>
            <w:adjustRightInd w:val="0"/>
            <w:spacing w:after="0" w:line="240" w:lineRule="auto"/>
          </w:pPr>
        </w:pPrChange>
      </w:pPr>
    </w:p>
    <w:p w14:paraId="060AB5BE" w14:textId="7292EE9D" w:rsidR="005A16A1" w:rsidRPr="00CC7F46" w:rsidDel="00BC4D20" w:rsidRDefault="005A16A1" w:rsidP="001B1647">
      <w:pPr>
        <w:ind w:left="709" w:firstLine="139"/>
        <w:rPr>
          <w:del w:id="1998" w:author="Author"/>
          <w:lang w:eastAsia="zh-CN"/>
        </w:rPr>
        <w:pPrChange w:id="1999" w:author="Author">
          <w:pPr>
            <w:pStyle w:val="Heading4"/>
            <w:spacing w:line="240" w:lineRule="auto"/>
          </w:pPr>
        </w:pPrChange>
      </w:pPr>
      <w:ins w:id="2000" w:author="Author">
        <w:del w:id="2001" w:author="Author">
          <w:r w:rsidDel="00BC4D20">
            <w:rPr>
              <w:rFonts w:ascii="CIDFont+F5" w:hAnsi="CIDFont+F5" w:cs="CIDFont+F5"/>
              <w:sz w:val="22"/>
              <w:lang w:val="en-SG"/>
            </w:rPr>
            <w:delText>eCommerceContacts</w:delText>
          </w:r>
        </w:del>
      </w:ins>
    </w:p>
    <w:p w14:paraId="484A5059" w14:textId="3C3C65CA" w:rsidR="001845C2" w:rsidDel="00BC4D20" w:rsidRDefault="000E4DFB" w:rsidP="001B1647">
      <w:pPr>
        <w:spacing w:after="80"/>
        <w:ind w:left="709"/>
        <w:rPr>
          <w:del w:id="2002" w:author="Author"/>
          <w:rFonts w:asciiTheme="minorHAnsi" w:hAnsiTheme="minorHAnsi"/>
        </w:rPr>
        <w:pPrChange w:id="2003" w:author="Author">
          <w:pPr>
            <w:spacing w:after="80"/>
          </w:pPr>
        </w:pPrChange>
      </w:pPr>
      <w:del w:id="2004" w:author="Author">
        <w:r w:rsidRPr="7F493B95" w:rsidDel="00BC4D20">
          <w:rPr>
            <w:rFonts w:asciiTheme="minorHAnsi" w:hAnsiTheme="minorHAnsi"/>
          </w:rPr>
          <w:delText xml:space="preserve">Power </w:delText>
        </w:r>
        <w:r w:rsidR="00612121" w:rsidRPr="7F493B95" w:rsidDel="00BC4D20">
          <w:rPr>
            <w:rFonts w:asciiTheme="minorHAnsi" w:hAnsiTheme="minorHAnsi"/>
          </w:rPr>
          <w:delText>Virtual Agent</w:delText>
        </w:r>
        <w:r w:rsidR="00E3588C" w:rsidRPr="7F493B95" w:rsidDel="00BC4D20">
          <w:rPr>
            <w:rFonts w:asciiTheme="minorHAnsi" w:hAnsiTheme="minorHAnsi"/>
          </w:rPr>
          <w:delText>s</w:delText>
        </w:r>
        <w:r w:rsidR="00612121" w:rsidRPr="7F493B95" w:rsidDel="00BC4D20">
          <w:rPr>
            <w:rFonts w:asciiTheme="minorHAnsi" w:hAnsiTheme="minorHAnsi"/>
          </w:rPr>
          <w:delText xml:space="preserve"> </w:delText>
        </w:r>
        <w:r w:rsidR="00E3588C" w:rsidRPr="7F493B95" w:rsidDel="00BC4D20">
          <w:rPr>
            <w:rFonts w:asciiTheme="minorHAnsi" w:hAnsiTheme="minorHAnsi"/>
          </w:rPr>
          <w:delText>makes</w:delText>
        </w:r>
        <w:r w:rsidR="00612121" w:rsidRPr="7F493B95" w:rsidDel="00BC4D20">
          <w:rPr>
            <w:rFonts w:asciiTheme="minorHAnsi" w:hAnsiTheme="minorHAnsi"/>
          </w:rPr>
          <w:delText xml:space="preserve"> it easy to build your bot without ever writing a line of code. Let’s take a quick tour of the </w:delText>
        </w:r>
        <w:r w:rsidR="001B2015" w:rsidRPr="7F493B95" w:rsidDel="00BC4D20">
          <w:rPr>
            <w:rFonts w:asciiTheme="minorHAnsi" w:hAnsiTheme="minorHAnsi"/>
          </w:rPr>
          <w:delText xml:space="preserve">six </w:delText>
        </w:r>
        <w:r w:rsidR="00612121" w:rsidRPr="7F493B95" w:rsidDel="00BC4D20">
          <w:rPr>
            <w:rFonts w:asciiTheme="minorHAnsi" w:hAnsiTheme="minorHAnsi"/>
          </w:rPr>
          <w:delText>main pages:</w:delText>
        </w:r>
      </w:del>
    </w:p>
    <w:p w14:paraId="204A37B7" w14:textId="3B4FF8A2" w:rsidR="00612121" w:rsidRPr="00C440BA" w:rsidDel="00BC4D20" w:rsidRDefault="00070FA2" w:rsidP="001B1647">
      <w:pPr>
        <w:spacing w:after="80"/>
        <w:ind w:left="709"/>
        <w:rPr>
          <w:del w:id="2005" w:author="Author"/>
          <w:rFonts w:asciiTheme="minorHAnsi" w:hAnsiTheme="minorHAnsi" w:cstheme="minorHAnsi"/>
          <w:szCs w:val="20"/>
        </w:rPr>
        <w:pPrChange w:id="2006" w:author="Author">
          <w:pPr>
            <w:spacing w:after="80"/>
          </w:pPr>
        </w:pPrChange>
      </w:pPr>
      <w:del w:id="2007" w:author="Author">
        <w:r w:rsidRPr="7F493B95" w:rsidDel="00BC4D20">
          <w:rPr>
            <w:noProof/>
          </w:rPr>
          <w:delText xml:space="preserve"> </w:delText>
        </w:r>
        <w:commentRangeStart w:id="2008"/>
        <w:r w:rsidDel="00BC4D20">
          <w:rPr>
            <w:noProof/>
          </w:rPr>
          <w:drawing>
            <wp:inline distT="0" distB="0" distL="0" distR="0" wp14:anchorId="5387BB18" wp14:editId="66C1539E">
              <wp:extent cx="5486400" cy="2595371"/>
              <wp:effectExtent l="19050" t="19050" r="19050" b="14605"/>
              <wp:docPr id="776118773"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2595371"/>
                      </a:xfrm>
                      <a:prstGeom prst="rect">
                        <a:avLst/>
                      </a:prstGeom>
                    </pic:spPr>
                  </pic:pic>
                </a:graphicData>
              </a:graphic>
            </wp:inline>
          </w:drawing>
        </w:r>
        <w:commentRangeEnd w:id="2008"/>
        <w:r w:rsidDel="00BC4D20">
          <w:rPr>
            <w:rStyle w:val="CommentReference"/>
          </w:rPr>
          <w:commentReference w:id="2008"/>
        </w:r>
      </w:del>
    </w:p>
    <w:p w14:paraId="5A483D7F" w14:textId="03CA345B" w:rsidR="00612121" w:rsidRPr="00E55DF9" w:rsidDel="00BC4D20" w:rsidRDefault="00F616EE" w:rsidP="001B1647">
      <w:pPr>
        <w:pStyle w:val="ListParagraph"/>
        <w:numPr>
          <w:ilvl w:val="0"/>
          <w:numId w:val="42"/>
        </w:numPr>
        <w:spacing w:after="120" w:line="252" w:lineRule="auto"/>
        <w:ind w:left="709"/>
        <w:contextualSpacing w:val="0"/>
        <w:rPr>
          <w:del w:id="2009" w:author="Author"/>
          <w:rFonts w:asciiTheme="minorHAnsi" w:hAnsiTheme="minorHAnsi"/>
        </w:rPr>
        <w:pPrChange w:id="2010" w:author="Author">
          <w:pPr>
            <w:pStyle w:val="ListParagraph"/>
            <w:numPr>
              <w:numId w:val="42"/>
            </w:numPr>
            <w:spacing w:after="120" w:line="252" w:lineRule="auto"/>
            <w:ind w:left="360" w:hanging="360"/>
            <w:contextualSpacing w:val="0"/>
          </w:pPr>
        </w:pPrChange>
      </w:pPr>
      <w:del w:id="2011" w:author="Author">
        <w:r w:rsidRPr="7F493B95" w:rsidDel="00BC4D20">
          <w:rPr>
            <w:rFonts w:asciiTheme="minorHAnsi" w:hAnsiTheme="minorHAnsi"/>
            <w:b/>
            <w:bCs/>
          </w:rPr>
          <w:delText>Hom</w:delText>
        </w:r>
        <w:r w:rsidRPr="7F493B95" w:rsidDel="00BC4D20">
          <w:rPr>
            <w:rFonts w:asciiTheme="minorHAnsi" w:eastAsia="Microsoft YaHei" w:hAnsiTheme="minorHAnsi"/>
            <w:b/>
            <w:bCs/>
            <w:lang w:eastAsia="zh-CN"/>
          </w:rPr>
          <w:delText>e</w:delText>
        </w:r>
        <w:r w:rsidRPr="7F493B95" w:rsidDel="00BC4D20">
          <w:rPr>
            <w:rFonts w:asciiTheme="minorHAnsi" w:eastAsia="Microsoft YaHei" w:hAnsiTheme="minorHAnsi"/>
            <w:lang w:eastAsia="zh-CN"/>
          </w:rPr>
          <w:delText xml:space="preserve"> page</w:delText>
        </w:r>
        <w:r w:rsidR="005411F6" w:rsidRPr="7F493B95" w:rsidDel="00BC4D20">
          <w:rPr>
            <w:rFonts w:asciiTheme="minorHAnsi" w:eastAsia="Microsoft YaHei" w:hAnsiTheme="minorHAnsi"/>
            <w:lang w:eastAsia="zh-CN"/>
          </w:rPr>
          <w:delText>, which</w:delText>
        </w:r>
        <w:r w:rsidRPr="7F493B95" w:rsidDel="00BC4D20">
          <w:rPr>
            <w:rFonts w:asciiTheme="minorHAnsi" w:eastAsia="Microsoft YaHei" w:hAnsiTheme="minorHAnsi"/>
            <w:lang w:eastAsia="zh-CN"/>
          </w:rPr>
          <w:delText xml:space="preserve"> includes shortcuts to </w:delText>
        </w:r>
        <w:r w:rsidRPr="7F493B95" w:rsidDel="00BC4D20">
          <w:rPr>
            <w:rFonts w:asciiTheme="minorHAnsi" w:eastAsia="Microsoft YaHei" w:hAnsiTheme="minorHAnsi"/>
            <w:b/>
            <w:bCs/>
            <w:lang w:eastAsia="zh-CN"/>
          </w:rPr>
          <w:delText>Customize your greeting</w:delText>
        </w:r>
        <w:r w:rsidRPr="7F493B95" w:rsidDel="00BC4D20">
          <w:rPr>
            <w:rFonts w:asciiTheme="minorHAnsi" w:eastAsia="Microsoft YaHei" w:hAnsiTheme="minorHAnsi"/>
            <w:lang w:eastAsia="zh-CN"/>
          </w:rPr>
          <w:delText xml:space="preserve"> </w:delText>
        </w:r>
        <w:r w:rsidR="00EE030B" w:rsidRPr="7F493B95" w:rsidDel="00BC4D20">
          <w:rPr>
            <w:rFonts w:asciiTheme="minorHAnsi" w:eastAsia="Microsoft YaHei" w:hAnsiTheme="minorHAnsi"/>
            <w:lang w:eastAsia="zh-CN"/>
          </w:rPr>
          <w:delText>and to the Topics, Publish, and Analytics pages</w:delText>
        </w:r>
        <w:r w:rsidRPr="7F493B95" w:rsidDel="00BC4D20">
          <w:rPr>
            <w:rFonts w:asciiTheme="minorHAnsi" w:eastAsia="Microsoft YaHei" w:hAnsiTheme="minorHAnsi"/>
            <w:lang w:eastAsia="zh-CN"/>
          </w:rPr>
          <w:delText xml:space="preserve">, </w:delText>
        </w:r>
        <w:r w:rsidR="002F4944" w:rsidRPr="7F493B95" w:rsidDel="00BC4D20">
          <w:rPr>
            <w:rFonts w:asciiTheme="minorHAnsi" w:eastAsia="Microsoft YaHei" w:hAnsiTheme="minorHAnsi"/>
            <w:lang w:eastAsia="zh-CN"/>
          </w:rPr>
          <w:delText>as well as</w:delText>
        </w:r>
        <w:r w:rsidRPr="7F493B95" w:rsidDel="00BC4D20">
          <w:rPr>
            <w:rFonts w:asciiTheme="minorHAnsi" w:eastAsia="Microsoft YaHei" w:hAnsiTheme="minorHAnsi"/>
            <w:lang w:eastAsia="zh-CN"/>
          </w:rPr>
          <w:delText xml:space="preserve"> </w:delText>
        </w:r>
        <w:r w:rsidRPr="7F493B95" w:rsidDel="00BC4D20">
          <w:rPr>
            <w:rFonts w:asciiTheme="minorHAnsi" w:hAnsiTheme="minorHAnsi"/>
          </w:rPr>
          <w:delText xml:space="preserve">links to </w:delText>
        </w:r>
        <w:r w:rsidRPr="7F493B95" w:rsidDel="00BC4D20">
          <w:rPr>
            <w:rFonts w:asciiTheme="minorHAnsi" w:hAnsiTheme="minorHAnsi"/>
            <w:b/>
            <w:bCs/>
          </w:rPr>
          <w:delText>Power Virtual Agent</w:delText>
        </w:r>
        <w:r w:rsidR="00743A98" w:rsidRPr="7F493B95" w:rsidDel="00BC4D20">
          <w:rPr>
            <w:rFonts w:asciiTheme="minorHAnsi" w:hAnsiTheme="minorHAnsi"/>
            <w:b/>
            <w:bCs/>
          </w:rPr>
          <w:delText>s</w:delText>
        </w:r>
        <w:r w:rsidRPr="7F493B95" w:rsidDel="00BC4D20">
          <w:rPr>
            <w:rFonts w:asciiTheme="minorHAnsi" w:hAnsiTheme="minorHAnsi"/>
            <w:b/>
            <w:bCs/>
          </w:rPr>
          <w:delText xml:space="preserve"> documentation</w:delText>
        </w:r>
        <w:r w:rsidRPr="7F493B95" w:rsidDel="00BC4D20">
          <w:rPr>
            <w:rFonts w:asciiTheme="minorHAnsi" w:hAnsiTheme="minorHAnsi"/>
          </w:rPr>
          <w:delText xml:space="preserve">, </w:delText>
        </w:r>
        <w:r w:rsidRPr="7F493B95" w:rsidDel="00BC4D20">
          <w:rPr>
            <w:rFonts w:asciiTheme="minorHAnsi" w:hAnsiTheme="minorHAnsi"/>
            <w:b/>
            <w:bCs/>
          </w:rPr>
          <w:delText>Support</w:delText>
        </w:r>
        <w:r w:rsidRPr="7F493B95" w:rsidDel="00BC4D20">
          <w:rPr>
            <w:rFonts w:asciiTheme="minorHAnsi" w:hAnsiTheme="minorHAnsi"/>
          </w:rPr>
          <w:delText xml:space="preserve"> </w:delText>
        </w:r>
        <w:r w:rsidRPr="7F493B95" w:rsidDel="00BC4D20">
          <w:rPr>
            <w:rFonts w:asciiTheme="minorHAnsi" w:hAnsiTheme="minorHAnsi"/>
            <w:b/>
            <w:bCs/>
          </w:rPr>
          <w:delText>community</w:delText>
        </w:r>
        <w:r w:rsidRPr="7F493B95" w:rsidDel="00BC4D20">
          <w:rPr>
            <w:rFonts w:asciiTheme="minorHAnsi" w:hAnsiTheme="minorHAnsi"/>
          </w:rPr>
          <w:delText xml:space="preserve"> where you can ask questions, and </w:delText>
        </w:r>
        <w:r w:rsidRPr="7F493B95" w:rsidDel="00BC4D20">
          <w:rPr>
            <w:rFonts w:asciiTheme="minorHAnsi" w:hAnsiTheme="minorHAnsi"/>
            <w:b/>
            <w:bCs/>
          </w:rPr>
          <w:delText>Idea forum</w:delText>
        </w:r>
        <w:r w:rsidRPr="7F493B95" w:rsidDel="00BC4D20">
          <w:rPr>
            <w:rFonts w:asciiTheme="minorHAnsi" w:hAnsiTheme="minorHAnsi"/>
          </w:rPr>
          <w:delText xml:space="preserve"> for sharing ideas and leaving product feedback.</w:delText>
        </w:r>
      </w:del>
    </w:p>
    <w:p w14:paraId="206C1F0F" w14:textId="3547CA26" w:rsidR="00612121" w:rsidRPr="00C440BA" w:rsidDel="00BC4D20" w:rsidRDefault="00F616EE" w:rsidP="001B1647">
      <w:pPr>
        <w:pStyle w:val="ListParagraph"/>
        <w:numPr>
          <w:ilvl w:val="0"/>
          <w:numId w:val="42"/>
        </w:numPr>
        <w:spacing w:after="120" w:line="252" w:lineRule="auto"/>
        <w:ind w:left="709"/>
        <w:contextualSpacing w:val="0"/>
        <w:rPr>
          <w:del w:id="2012" w:author="Author"/>
          <w:rFonts w:asciiTheme="minorHAnsi" w:hAnsiTheme="minorHAnsi"/>
        </w:rPr>
        <w:pPrChange w:id="2013" w:author="Author">
          <w:pPr>
            <w:pStyle w:val="ListParagraph"/>
            <w:numPr>
              <w:numId w:val="42"/>
            </w:numPr>
            <w:spacing w:after="120" w:line="252" w:lineRule="auto"/>
            <w:ind w:left="360" w:hanging="360"/>
            <w:contextualSpacing w:val="0"/>
          </w:pPr>
        </w:pPrChange>
      </w:pPr>
      <w:del w:id="2014" w:author="Author">
        <w:r w:rsidRPr="7F493B95" w:rsidDel="00BC4D20">
          <w:rPr>
            <w:rFonts w:asciiTheme="minorHAnsi" w:hAnsiTheme="minorHAnsi"/>
            <w:b/>
            <w:bCs/>
          </w:rPr>
          <w:delText>Topics</w:delText>
        </w:r>
        <w:r w:rsidRPr="7F493B95" w:rsidDel="00BC4D20">
          <w:rPr>
            <w:rFonts w:asciiTheme="minorHAnsi" w:hAnsiTheme="minorHAnsi"/>
          </w:rPr>
          <w:delText xml:space="preserve"> page</w:delText>
        </w:r>
        <w:r w:rsidR="00D8345D" w:rsidRPr="7F493B95" w:rsidDel="00BC4D20">
          <w:rPr>
            <w:rFonts w:asciiTheme="minorHAnsi" w:hAnsiTheme="minorHAnsi"/>
          </w:rPr>
          <w:delText xml:space="preserve">, </w:delText>
        </w:r>
        <w:r w:rsidRPr="7F493B95" w:rsidDel="00BC4D20">
          <w:rPr>
            <w:rFonts w:asciiTheme="minorHAnsi" w:hAnsiTheme="minorHAnsi"/>
          </w:rPr>
          <w:delText>where you view, delete, create and edit conversation topics.</w:delText>
        </w:r>
      </w:del>
    </w:p>
    <w:p w14:paraId="4726EA79" w14:textId="5CEF37E1" w:rsidR="00C72E78" w:rsidRPr="00C440BA" w:rsidDel="00BC4D20" w:rsidRDefault="00067B71" w:rsidP="001B1647">
      <w:pPr>
        <w:pStyle w:val="ListParagraph"/>
        <w:numPr>
          <w:ilvl w:val="0"/>
          <w:numId w:val="42"/>
        </w:numPr>
        <w:spacing w:after="120" w:line="252" w:lineRule="auto"/>
        <w:ind w:left="709"/>
        <w:contextualSpacing w:val="0"/>
        <w:rPr>
          <w:del w:id="2015" w:author="Author"/>
          <w:rFonts w:asciiTheme="minorHAnsi" w:hAnsiTheme="minorHAnsi"/>
        </w:rPr>
        <w:pPrChange w:id="2016" w:author="Author">
          <w:pPr>
            <w:pStyle w:val="ListParagraph"/>
            <w:numPr>
              <w:numId w:val="42"/>
            </w:numPr>
            <w:spacing w:after="120" w:line="252" w:lineRule="auto"/>
            <w:ind w:left="360" w:hanging="360"/>
            <w:contextualSpacing w:val="0"/>
          </w:pPr>
        </w:pPrChange>
      </w:pPr>
      <w:del w:id="2017" w:author="Author">
        <w:r w:rsidRPr="7F493B95" w:rsidDel="00BC4D20">
          <w:rPr>
            <w:rFonts w:asciiTheme="minorHAnsi" w:hAnsiTheme="minorHAnsi"/>
            <w:b/>
            <w:bCs/>
          </w:rPr>
          <w:delText>E</w:delText>
        </w:r>
        <w:r w:rsidR="00F40EC2" w:rsidRPr="7F493B95" w:rsidDel="00BC4D20">
          <w:rPr>
            <w:rFonts w:asciiTheme="minorHAnsi" w:hAnsiTheme="minorHAnsi"/>
            <w:b/>
            <w:bCs/>
            <w:lang w:eastAsia="zh-CN"/>
          </w:rPr>
          <w:delText>n</w:delText>
        </w:r>
        <w:r w:rsidR="00F616EE" w:rsidRPr="7F493B95" w:rsidDel="00BC4D20">
          <w:rPr>
            <w:rFonts w:asciiTheme="minorHAnsi" w:hAnsiTheme="minorHAnsi"/>
            <w:b/>
            <w:bCs/>
          </w:rPr>
          <w:delText>tities</w:delText>
        </w:r>
        <w:r w:rsidR="00F616EE" w:rsidRPr="7F493B95" w:rsidDel="00BC4D20">
          <w:rPr>
            <w:rFonts w:asciiTheme="minorHAnsi" w:hAnsiTheme="minorHAnsi"/>
          </w:rPr>
          <w:delText xml:space="preserve"> page</w:delText>
        </w:r>
        <w:r w:rsidR="00D8345D" w:rsidRPr="7F493B95" w:rsidDel="00BC4D20">
          <w:rPr>
            <w:rFonts w:asciiTheme="minorHAnsi" w:hAnsiTheme="minorHAnsi"/>
          </w:rPr>
          <w:delText>,</w:delText>
        </w:r>
        <w:r w:rsidR="00F616EE" w:rsidRPr="7F493B95" w:rsidDel="00BC4D20">
          <w:rPr>
            <w:rFonts w:asciiTheme="minorHAnsi" w:hAnsiTheme="minorHAnsi"/>
          </w:rPr>
          <w:delText xml:space="preserve"> </w:delText>
        </w:r>
        <w:r w:rsidR="00D8345D" w:rsidRPr="7F493B95" w:rsidDel="00BC4D20">
          <w:rPr>
            <w:rFonts w:asciiTheme="minorHAnsi" w:hAnsiTheme="minorHAnsi"/>
          </w:rPr>
          <w:delText>where</w:delText>
        </w:r>
        <w:r w:rsidR="00F616EE" w:rsidRPr="7F493B95" w:rsidDel="00BC4D20">
          <w:rPr>
            <w:rFonts w:asciiTheme="minorHAnsi" w:hAnsiTheme="minorHAnsi"/>
          </w:rPr>
          <w:delText xml:space="preserve"> you view </w:delText>
        </w:r>
        <w:r w:rsidR="000B157E" w:rsidRPr="7F493B95" w:rsidDel="00BC4D20">
          <w:rPr>
            <w:rFonts w:asciiTheme="minorHAnsi" w:hAnsiTheme="minorHAnsi"/>
          </w:rPr>
          <w:delText>and create entities that Power Virtual Agents can recog</w:delText>
        </w:r>
        <w:r w:rsidR="00081E19" w:rsidRPr="7F493B95" w:rsidDel="00BC4D20">
          <w:rPr>
            <w:rFonts w:asciiTheme="minorHAnsi" w:hAnsiTheme="minorHAnsi"/>
          </w:rPr>
          <w:delText>nize in customer conversations</w:delText>
        </w:r>
        <w:r w:rsidR="00A23587" w:rsidRPr="7F493B95" w:rsidDel="00BC4D20">
          <w:rPr>
            <w:rFonts w:asciiTheme="minorHAnsi" w:hAnsiTheme="minorHAnsi"/>
          </w:rPr>
          <w:delText xml:space="preserve"> and load into variables</w:delText>
        </w:r>
        <w:r w:rsidR="00F616EE" w:rsidRPr="7F493B95" w:rsidDel="00BC4D20">
          <w:rPr>
            <w:rFonts w:asciiTheme="minorHAnsi" w:hAnsiTheme="minorHAnsi"/>
          </w:rPr>
          <w:delText>.</w:delText>
        </w:r>
      </w:del>
    </w:p>
    <w:p w14:paraId="6EF047D5" w14:textId="409FF38D" w:rsidR="00612121" w:rsidRPr="00C440BA" w:rsidDel="00BC4D20" w:rsidRDefault="00F616EE" w:rsidP="001B1647">
      <w:pPr>
        <w:pStyle w:val="ListParagraph"/>
        <w:numPr>
          <w:ilvl w:val="0"/>
          <w:numId w:val="42"/>
        </w:numPr>
        <w:spacing w:after="120" w:line="252" w:lineRule="auto"/>
        <w:ind w:left="709"/>
        <w:contextualSpacing w:val="0"/>
        <w:rPr>
          <w:del w:id="2018" w:author="Author"/>
          <w:rFonts w:asciiTheme="minorHAnsi" w:hAnsiTheme="minorHAnsi" w:cstheme="minorHAnsi"/>
          <w:szCs w:val="20"/>
        </w:rPr>
        <w:pPrChange w:id="2019" w:author="Author">
          <w:pPr>
            <w:pStyle w:val="ListParagraph"/>
            <w:numPr>
              <w:numId w:val="42"/>
            </w:numPr>
            <w:spacing w:after="120" w:line="252" w:lineRule="auto"/>
            <w:ind w:left="360" w:hanging="360"/>
            <w:contextualSpacing w:val="0"/>
          </w:pPr>
        </w:pPrChange>
      </w:pPr>
      <w:del w:id="2020" w:author="Author">
        <w:r w:rsidRPr="00E55DF9" w:rsidDel="00BC4D20">
          <w:rPr>
            <w:rFonts w:asciiTheme="minorHAnsi" w:hAnsiTheme="minorHAnsi" w:cstheme="minorHAnsi"/>
            <w:b/>
            <w:szCs w:val="20"/>
          </w:rPr>
          <w:delText>Analytics</w:delText>
        </w:r>
        <w:r w:rsidRPr="00C440BA" w:rsidDel="00BC4D20">
          <w:rPr>
            <w:rFonts w:asciiTheme="minorHAnsi" w:hAnsiTheme="minorHAnsi" w:cstheme="minorHAnsi"/>
            <w:szCs w:val="20"/>
          </w:rPr>
          <w:delText xml:space="preserve"> page</w:delText>
        </w:r>
        <w:r w:rsidR="00D8345D" w:rsidRPr="00C440BA" w:rsidDel="00BC4D20">
          <w:rPr>
            <w:rFonts w:asciiTheme="minorHAnsi" w:hAnsiTheme="minorHAnsi" w:cstheme="minorHAnsi"/>
            <w:szCs w:val="20"/>
          </w:rPr>
          <w:delText xml:space="preserve">, where </w:delText>
        </w:r>
        <w:r w:rsidRPr="00C440BA" w:rsidDel="00BC4D20">
          <w:rPr>
            <w:rFonts w:asciiTheme="minorHAnsi" w:hAnsiTheme="minorHAnsi" w:cstheme="minorHAnsi"/>
            <w:szCs w:val="20"/>
          </w:rPr>
          <w:delText>you view metrics to monitor how well your bot is serving your customers and find ways improve it.</w:delText>
        </w:r>
      </w:del>
    </w:p>
    <w:p w14:paraId="6452964C" w14:textId="2720C86A" w:rsidR="00C72E78" w:rsidRPr="00C440BA" w:rsidDel="00BC4D20" w:rsidRDefault="0020683A" w:rsidP="001B1647">
      <w:pPr>
        <w:pStyle w:val="ListParagraph"/>
        <w:numPr>
          <w:ilvl w:val="0"/>
          <w:numId w:val="42"/>
        </w:numPr>
        <w:spacing w:after="120" w:line="252" w:lineRule="auto"/>
        <w:ind w:left="709"/>
        <w:contextualSpacing w:val="0"/>
        <w:rPr>
          <w:del w:id="2021" w:author="Author"/>
          <w:rFonts w:asciiTheme="minorHAnsi" w:hAnsiTheme="minorHAnsi"/>
        </w:rPr>
        <w:pPrChange w:id="2022" w:author="Author">
          <w:pPr>
            <w:pStyle w:val="ListParagraph"/>
            <w:numPr>
              <w:numId w:val="42"/>
            </w:numPr>
            <w:spacing w:after="120" w:line="252" w:lineRule="auto"/>
            <w:ind w:left="360" w:hanging="360"/>
            <w:contextualSpacing w:val="0"/>
          </w:pPr>
        </w:pPrChange>
      </w:pPr>
      <w:del w:id="2023" w:author="Author">
        <w:r w:rsidRPr="7F493B95" w:rsidDel="00BC4D20">
          <w:rPr>
            <w:rFonts w:asciiTheme="minorHAnsi" w:hAnsiTheme="minorHAnsi"/>
            <w:b/>
            <w:bCs/>
          </w:rPr>
          <w:delText>Publish</w:delText>
        </w:r>
        <w:r w:rsidRPr="7F493B95" w:rsidDel="00BC4D20">
          <w:rPr>
            <w:rFonts w:asciiTheme="minorHAnsi" w:hAnsiTheme="minorHAnsi"/>
          </w:rPr>
          <w:delText xml:space="preserve"> page</w:delText>
        </w:r>
        <w:r w:rsidR="00D8345D" w:rsidRPr="7F493B95" w:rsidDel="00BC4D20">
          <w:rPr>
            <w:rFonts w:asciiTheme="minorHAnsi" w:hAnsiTheme="minorHAnsi"/>
          </w:rPr>
          <w:delText xml:space="preserve">, </w:delText>
        </w:r>
        <w:r w:rsidR="005A3CB4" w:rsidRPr="7F493B95" w:rsidDel="00BC4D20">
          <w:rPr>
            <w:rFonts w:asciiTheme="minorHAnsi" w:hAnsiTheme="minorHAnsi"/>
          </w:rPr>
          <w:delText>where</w:delText>
        </w:r>
        <w:r w:rsidRPr="7F493B95" w:rsidDel="00BC4D20">
          <w:rPr>
            <w:rFonts w:asciiTheme="minorHAnsi" w:hAnsiTheme="minorHAnsi"/>
          </w:rPr>
          <w:delText xml:space="preserve"> you can publish </w:delText>
        </w:r>
        <w:r w:rsidR="00DD26EF" w:rsidRPr="7F493B95" w:rsidDel="00BC4D20">
          <w:rPr>
            <w:rFonts w:asciiTheme="minorHAnsi" w:hAnsiTheme="minorHAnsi"/>
          </w:rPr>
          <w:delText xml:space="preserve">the </w:delText>
        </w:r>
        <w:r w:rsidRPr="7F493B95" w:rsidDel="00BC4D20">
          <w:rPr>
            <w:rFonts w:asciiTheme="minorHAnsi" w:hAnsiTheme="minorHAnsi"/>
          </w:rPr>
          <w:delText xml:space="preserve">bot </w:delText>
        </w:r>
        <w:r w:rsidR="005A3CB4" w:rsidRPr="7F493B95" w:rsidDel="00BC4D20">
          <w:rPr>
            <w:rFonts w:asciiTheme="minorHAnsi" w:hAnsiTheme="minorHAnsi"/>
          </w:rPr>
          <w:delText>for team testing or</w:delText>
        </w:r>
        <w:r w:rsidRPr="7F493B95" w:rsidDel="00BC4D20">
          <w:rPr>
            <w:rFonts w:asciiTheme="minorHAnsi" w:hAnsiTheme="minorHAnsi"/>
          </w:rPr>
          <w:delText xml:space="preserve"> to engage with your customers</w:delText>
        </w:r>
        <w:r w:rsidR="000573EB" w:rsidRPr="7F493B95" w:rsidDel="00BC4D20">
          <w:rPr>
            <w:rFonts w:asciiTheme="minorHAnsi" w:hAnsiTheme="minorHAnsi"/>
          </w:rPr>
          <w:delText>.</w:delText>
        </w:r>
      </w:del>
    </w:p>
    <w:p w14:paraId="0B454343" w14:textId="76D1F3AE" w:rsidR="00067B71" w:rsidRPr="00C440BA" w:rsidDel="00BC4D20" w:rsidRDefault="00DF480F" w:rsidP="001B1647">
      <w:pPr>
        <w:pStyle w:val="ListParagraph"/>
        <w:numPr>
          <w:ilvl w:val="0"/>
          <w:numId w:val="42"/>
        </w:numPr>
        <w:spacing w:after="120" w:line="252" w:lineRule="auto"/>
        <w:ind w:left="709"/>
        <w:contextualSpacing w:val="0"/>
        <w:rPr>
          <w:del w:id="2024" w:author="Author"/>
          <w:rFonts w:asciiTheme="minorHAnsi" w:hAnsiTheme="minorHAnsi"/>
        </w:rPr>
        <w:pPrChange w:id="2025" w:author="Author">
          <w:pPr>
            <w:pStyle w:val="ListParagraph"/>
            <w:numPr>
              <w:numId w:val="42"/>
            </w:numPr>
            <w:spacing w:after="120" w:line="252" w:lineRule="auto"/>
            <w:ind w:left="360" w:hanging="360"/>
            <w:contextualSpacing w:val="0"/>
          </w:pPr>
        </w:pPrChange>
      </w:pPr>
      <w:del w:id="2026" w:author="Author">
        <w:r w:rsidRPr="7F493B95" w:rsidDel="00BC4D20">
          <w:rPr>
            <w:rFonts w:asciiTheme="minorHAnsi" w:hAnsiTheme="minorHAnsi"/>
            <w:b/>
            <w:bCs/>
          </w:rPr>
          <w:delText>Manage</w:delText>
        </w:r>
        <w:r w:rsidR="00D8345D" w:rsidRPr="7F493B95" w:rsidDel="00BC4D20">
          <w:rPr>
            <w:rFonts w:asciiTheme="minorHAnsi" w:hAnsiTheme="minorHAnsi"/>
          </w:rPr>
          <w:delText xml:space="preserve"> page</w:delText>
        </w:r>
        <w:r w:rsidR="00076540" w:rsidRPr="7F493B95" w:rsidDel="00BC4D20">
          <w:rPr>
            <w:rFonts w:asciiTheme="minorHAnsi" w:hAnsiTheme="minorHAnsi"/>
          </w:rPr>
          <w:delText xml:space="preserve">, where you can select the </w:delText>
        </w:r>
        <w:r w:rsidR="00076540" w:rsidRPr="7F493B95" w:rsidDel="00BC4D20">
          <w:rPr>
            <w:rFonts w:asciiTheme="minorHAnsi" w:hAnsiTheme="minorHAnsi"/>
            <w:b/>
            <w:bCs/>
          </w:rPr>
          <w:delText>Channels</w:delText>
        </w:r>
        <w:r w:rsidR="00076540" w:rsidRPr="7F493B95" w:rsidDel="00BC4D20">
          <w:rPr>
            <w:rFonts w:asciiTheme="minorHAnsi" w:hAnsiTheme="minorHAnsi"/>
          </w:rPr>
          <w:delText xml:space="preserve"> (such as your website or Facebook)</w:delText>
        </w:r>
        <w:r w:rsidR="002A04E2" w:rsidRPr="7F493B95" w:rsidDel="00BC4D20">
          <w:rPr>
            <w:rFonts w:asciiTheme="minorHAnsi" w:hAnsiTheme="minorHAnsi"/>
          </w:rPr>
          <w:delText xml:space="preserve"> you want </w:delText>
        </w:r>
        <w:r w:rsidR="00732735" w:rsidRPr="7F493B95" w:rsidDel="00BC4D20">
          <w:rPr>
            <w:rFonts w:asciiTheme="minorHAnsi" w:hAnsiTheme="minorHAnsi"/>
          </w:rPr>
          <w:delText>customers</w:delText>
        </w:r>
        <w:r w:rsidR="002A04E2" w:rsidRPr="7F493B95" w:rsidDel="00BC4D20">
          <w:rPr>
            <w:rFonts w:asciiTheme="minorHAnsi" w:hAnsiTheme="minorHAnsi"/>
          </w:rPr>
          <w:delText xml:space="preserve"> to interact with your bot, configure </w:delText>
        </w:r>
        <w:r w:rsidR="00D55792" w:rsidRPr="7F493B95" w:rsidDel="00BC4D20">
          <w:rPr>
            <w:rFonts w:asciiTheme="minorHAnsi" w:hAnsiTheme="minorHAnsi"/>
            <w:b/>
            <w:bCs/>
          </w:rPr>
          <w:delText>A</w:delText>
        </w:r>
        <w:r w:rsidR="002A04E2" w:rsidRPr="7F493B95" w:rsidDel="00BC4D20">
          <w:rPr>
            <w:rFonts w:asciiTheme="minorHAnsi" w:hAnsiTheme="minorHAnsi"/>
            <w:b/>
            <w:bCs/>
          </w:rPr>
          <w:delText>uthentication</w:delText>
        </w:r>
        <w:r w:rsidR="002A04E2" w:rsidRPr="7F493B95" w:rsidDel="00BC4D20">
          <w:rPr>
            <w:rFonts w:asciiTheme="minorHAnsi" w:hAnsiTheme="minorHAnsi"/>
          </w:rPr>
          <w:delText xml:space="preserve"> to let your users sign in </w:delText>
        </w:r>
        <w:r w:rsidR="00D55792" w:rsidRPr="7F493B95" w:rsidDel="00BC4D20">
          <w:rPr>
            <w:rFonts w:asciiTheme="minorHAnsi" w:hAnsiTheme="minorHAnsi"/>
          </w:rPr>
          <w:delText xml:space="preserve">to their account with you when using the bot, and extend your bot’s conversational capabilities with </w:delText>
        </w:r>
        <w:r w:rsidR="00D55792" w:rsidRPr="7F493B95" w:rsidDel="00BC4D20">
          <w:rPr>
            <w:rFonts w:asciiTheme="minorHAnsi" w:hAnsiTheme="minorHAnsi"/>
            <w:b/>
            <w:bCs/>
          </w:rPr>
          <w:delText>Skills</w:delText>
        </w:r>
        <w:r w:rsidR="00D55792" w:rsidRPr="7F493B95" w:rsidDel="00BC4D20">
          <w:rPr>
            <w:rFonts w:asciiTheme="minorHAnsi" w:hAnsiTheme="minorHAnsi"/>
          </w:rPr>
          <w:delText xml:space="preserve">. </w:delText>
        </w:r>
      </w:del>
    </w:p>
    <w:p w14:paraId="132AC507" w14:textId="6F7E63A0" w:rsidR="00567AC0" w:rsidRPr="00C440BA" w:rsidDel="00BC4D20" w:rsidRDefault="00567AC0" w:rsidP="001B1647">
      <w:pPr>
        <w:pStyle w:val="ListParagraph"/>
        <w:tabs>
          <w:tab w:val="left" w:pos="360"/>
        </w:tabs>
        <w:spacing w:after="120" w:line="252" w:lineRule="auto"/>
        <w:ind w:left="709"/>
        <w:contextualSpacing w:val="0"/>
        <w:rPr>
          <w:del w:id="2027" w:author="Author"/>
          <w:rFonts w:asciiTheme="minorHAnsi" w:hAnsiTheme="minorHAnsi"/>
        </w:rPr>
        <w:pPrChange w:id="2028" w:author="Author">
          <w:pPr>
            <w:pStyle w:val="ListParagraph"/>
            <w:tabs>
              <w:tab w:val="left" w:pos="360"/>
            </w:tabs>
            <w:spacing w:after="120" w:line="252" w:lineRule="auto"/>
            <w:ind w:left="360"/>
            <w:contextualSpacing w:val="0"/>
          </w:pPr>
        </w:pPrChange>
      </w:pPr>
    </w:p>
    <w:p w14:paraId="234EE536" w14:textId="5EC0F66C" w:rsidR="00924828" w:rsidDel="00BC4D20" w:rsidRDefault="00924828" w:rsidP="001B1647">
      <w:pPr>
        <w:pStyle w:val="ListParagraph"/>
        <w:spacing w:after="120" w:line="252" w:lineRule="auto"/>
        <w:ind w:left="709"/>
        <w:contextualSpacing w:val="0"/>
        <w:rPr>
          <w:del w:id="2029" w:author="Author"/>
          <w:rFonts w:asciiTheme="minorHAnsi" w:eastAsia="Times New Roman" w:hAnsiTheme="minorHAnsi" w:cstheme="minorHAnsi"/>
          <w:iCs/>
          <w:color w:val="0078D7" w:themeColor="accent1"/>
          <w:sz w:val="28"/>
        </w:rPr>
        <w:pPrChange w:id="2030" w:author="Author">
          <w:pPr>
            <w:pStyle w:val="ListParagraph"/>
            <w:spacing w:after="120" w:line="252" w:lineRule="auto"/>
            <w:ind w:left="0"/>
            <w:contextualSpacing w:val="0"/>
          </w:pPr>
        </w:pPrChange>
      </w:pPr>
    </w:p>
    <w:p w14:paraId="3B596E40" w14:textId="0DF3F347" w:rsidR="00A85F48" w:rsidDel="00BC4D20" w:rsidRDefault="7C4920B2" w:rsidP="001B1647">
      <w:pPr>
        <w:pStyle w:val="Heading2"/>
        <w:ind w:left="709"/>
        <w:rPr>
          <w:del w:id="2031" w:author="Author"/>
        </w:rPr>
        <w:pPrChange w:id="2032" w:author="Author">
          <w:pPr>
            <w:pStyle w:val="Heading2"/>
          </w:pPr>
        </w:pPrChange>
      </w:pPr>
      <w:del w:id="2033" w:author="Author">
        <w:r w:rsidDel="00BC4D20">
          <w:delText xml:space="preserve">Exercise 2: </w:delText>
        </w:r>
        <w:r w:rsidR="002E4DE1" w:rsidRPr="00C351C9" w:rsidDel="00BC4D20">
          <w:delText>Try out a conversation in the Test Bot pane (Hello!)</w:delText>
        </w:r>
      </w:del>
      <w:ins w:id="2034" w:author="Author">
        <w:del w:id="2035" w:author="Author">
          <w:r w:rsidR="00B81854" w:rsidRPr="00B81854" w:rsidDel="00BC4D20">
            <w:delText>Sales Insights Add-in for Dynamics 365 Sales</w:delText>
          </w:r>
          <w:r w:rsidR="00CC7F46" w:rsidDel="00BC4D20">
            <w:delText>Data Unification</w:delText>
          </w:r>
        </w:del>
      </w:ins>
    </w:p>
    <w:p w14:paraId="5010779F" w14:textId="62C8A84F" w:rsidR="007A5E9E" w:rsidDel="00BC4D20" w:rsidRDefault="007A5E9E" w:rsidP="001B1647">
      <w:pPr>
        <w:pStyle w:val="Heading2"/>
        <w:ind w:left="709"/>
        <w:rPr>
          <w:ins w:id="2036" w:author="Author"/>
          <w:del w:id="2037" w:author="Author"/>
        </w:rPr>
        <w:pPrChange w:id="2038" w:author="Author">
          <w:pPr/>
        </w:pPrChange>
      </w:pPr>
    </w:p>
    <w:p w14:paraId="483C893B" w14:textId="22BE2C59" w:rsidR="007A5E9E" w:rsidDel="00BC4D20" w:rsidRDefault="00B81854" w:rsidP="001B1647">
      <w:pPr>
        <w:ind w:left="709"/>
        <w:rPr>
          <w:del w:id="2039" w:author="Author"/>
        </w:rPr>
        <w:pPrChange w:id="2040" w:author="Author">
          <w:pPr/>
        </w:pPrChange>
      </w:pPr>
      <w:ins w:id="2041" w:author="Author">
        <w:del w:id="2042" w:author="Author">
          <w:r w:rsidDel="00BC4D20">
            <w:delText xml:space="preserve">In this exercise, you will learn how to enable </w:delText>
          </w:r>
          <w:r w:rsidR="00CE6696" w:rsidDel="00BC4D20">
            <w:delText xml:space="preserve">and explore </w:delText>
          </w:r>
          <w:r w:rsidDel="00BC4D20">
            <w:delText>sales insight add-in for Dynamics 365 Sales</w:delText>
          </w:r>
          <w:r w:rsidR="00DD7885" w:rsidDel="00BC4D20">
            <w:delText>.</w:delText>
          </w:r>
        </w:del>
      </w:ins>
    </w:p>
    <w:p w14:paraId="2C745FBA" w14:textId="74B821AE" w:rsidR="00DD7885" w:rsidDel="00BC4D20" w:rsidRDefault="00DD7885" w:rsidP="001B1647">
      <w:pPr>
        <w:ind w:left="709"/>
        <w:rPr>
          <w:ins w:id="2043" w:author="Author"/>
          <w:del w:id="2044" w:author="Author"/>
        </w:rPr>
        <w:pPrChange w:id="2045" w:author="Author">
          <w:pPr/>
        </w:pPrChange>
      </w:pPr>
    </w:p>
    <w:p w14:paraId="40FC2C12" w14:textId="7C8D1EE3" w:rsidR="00DD7885" w:rsidRPr="00BC4D20" w:rsidDel="00BC4D20" w:rsidRDefault="00DD7885" w:rsidP="001B1647">
      <w:pPr>
        <w:pStyle w:val="NormalWeb"/>
        <w:shd w:val="clear" w:color="auto" w:fill="FFFFFF"/>
        <w:ind w:left="709"/>
        <w:rPr>
          <w:ins w:id="2046" w:author="Author"/>
          <w:del w:id="2047" w:author="Author"/>
          <w:rFonts w:ascii="Segoe UI" w:hAnsi="Segoe UI" w:cs="Segoe UI"/>
          <w:color w:val="171717"/>
          <w:sz w:val="20"/>
          <w:szCs w:val="20"/>
        </w:rPr>
        <w:pPrChange w:id="2048" w:author="Author">
          <w:pPr>
            <w:pStyle w:val="NormalWeb"/>
            <w:shd w:val="clear" w:color="auto" w:fill="FFFFFF"/>
          </w:pPr>
        </w:pPrChange>
      </w:pPr>
      <w:ins w:id="2049" w:author="Author">
        <w:del w:id="2050" w:author="Author">
          <w:r w:rsidRPr="00BC4D20" w:rsidDel="00BC4D20">
            <w:rPr>
              <w:rFonts w:ascii="Segoe UI" w:hAnsi="Segoe UI" w:cs="Segoe UI"/>
              <w:color w:val="171717"/>
              <w:sz w:val="20"/>
              <w:szCs w:val="20"/>
            </w:rPr>
            <w:delText>Sales Insights continuously analyzes the vast collection of customer-interaction data already stored in your Dynamics 365 Sales and Microsoft 365 databases. This helps you to better understand your business relationships, evaluate your activities in relation to previous successes, and choose the best path forward. Also, it enables you to build strong relationships with customers, take actions based on insights, and close opportunities faster.</w:delText>
          </w:r>
        </w:del>
      </w:ins>
    </w:p>
    <w:p w14:paraId="2533792B" w14:textId="53048596" w:rsidR="00DD7885" w:rsidRPr="00BC4D20" w:rsidDel="00BC4D20" w:rsidRDefault="00DD7885" w:rsidP="001B1647">
      <w:pPr>
        <w:pStyle w:val="NormalWeb"/>
        <w:shd w:val="clear" w:color="auto" w:fill="FFFFFF"/>
        <w:ind w:left="709"/>
        <w:rPr>
          <w:ins w:id="2051" w:author="Author"/>
          <w:del w:id="2052" w:author="Author"/>
          <w:rFonts w:ascii="Segoe UI" w:hAnsi="Segoe UI" w:cs="Segoe UI"/>
          <w:color w:val="171717"/>
          <w:sz w:val="20"/>
          <w:szCs w:val="20"/>
        </w:rPr>
        <w:pPrChange w:id="2053" w:author="Author">
          <w:pPr>
            <w:pStyle w:val="NormalWeb"/>
            <w:shd w:val="clear" w:color="auto" w:fill="FFFFFF"/>
          </w:pPr>
        </w:pPrChange>
      </w:pPr>
      <w:ins w:id="2054" w:author="Author">
        <w:del w:id="2055" w:author="Author">
          <w:r w:rsidRPr="00BC4D20" w:rsidDel="00BC4D20">
            <w:rPr>
              <w:rFonts w:ascii="Segoe UI" w:hAnsi="Segoe UI" w:cs="Segoe UI"/>
              <w:color w:val="171717"/>
              <w:sz w:val="20"/>
              <w:szCs w:val="20"/>
            </w:rPr>
            <w:delText>Sales Insights helps organizations in the following four areas:</w:delText>
          </w:r>
        </w:del>
      </w:ins>
    </w:p>
    <w:p w14:paraId="42BC3D2A" w14:textId="004E5A9E" w:rsidR="00DD7885" w:rsidRPr="00DD7885" w:rsidDel="00BC4D20" w:rsidRDefault="00DD7885" w:rsidP="001B1647">
      <w:pPr>
        <w:numPr>
          <w:ilvl w:val="0"/>
          <w:numId w:val="88"/>
        </w:numPr>
        <w:shd w:val="clear" w:color="auto" w:fill="FFFFFF"/>
        <w:spacing w:after="0" w:line="240" w:lineRule="auto"/>
        <w:ind w:left="709"/>
        <w:rPr>
          <w:ins w:id="2056" w:author="Author"/>
          <w:del w:id="2057" w:author="Author"/>
          <w:rFonts w:cs="Segoe UI"/>
          <w:color w:val="171717"/>
          <w:szCs w:val="20"/>
        </w:rPr>
        <w:pPrChange w:id="2058" w:author="Author">
          <w:pPr>
            <w:numPr>
              <w:numId w:val="88"/>
            </w:numPr>
            <w:shd w:val="clear" w:color="auto" w:fill="FFFFFF"/>
            <w:tabs>
              <w:tab w:val="num" w:pos="720"/>
            </w:tabs>
            <w:spacing w:after="0" w:line="240" w:lineRule="auto"/>
            <w:ind w:left="1290" w:hanging="360"/>
          </w:pPr>
        </w:pPrChange>
      </w:pPr>
      <w:ins w:id="2059" w:author="Author">
        <w:del w:id="2060" w:author="Author">
          <w:r w:rsidRPr="00DD7885" w:rsidDel="00BC4D20">
            <w:rPr>
              <w:rStyle w:val="Strong"/>
              <w:rFonts w:cs="Segoe UI"/>
              <w:color w:val="171717"/>
              <w:szCs w:val="20"/>
            </w:rPr>
            <w:delText>Guided selling</w:delText>
          </w:r>
          <w:r w:rsidRPr="00DD7885" w:rsidDel="00BC4D20">
            <w:rPr>
              <w:rFonts w:cs="Segoe UI"/>
              <w:color w:val="171717"/>
              <w:szCs w:val="20"/>
            </w:rPr>
            <w:delText>: Guide sellers on their next course of action with timely and actionable insights.</w:delText>
          </w:r>
        </w:del>
      </w:ins>
    </w:p>
    <w:p w14:paraId="4A83463B" w14:textId="1C0BD555" w:rsidR="00DD7885" w:rsidRPr="00DD7885" w:rsidDel="00BC4D20" w:rsidRDefault="00DD7885" w:rsidP="001B1647">
      <w:pPr>
        <w:numPr>
          <w:ilvl w:val="0"/>
          <w:numId w:val="88"/>
        </w:numPr>
        <w:shd w:val="clear" w:color="auto" w:fill="FFFFFF"/>
        <w:spacing w:after="0" w:line="240" w:lineRule="auto"/>
        <w:ind w:left="709"/>
        <w:rPr>
          <w:ins w:id="2061" w:author="Author"/>
          <w:del w:id="2062" w:author="Author"/>
          <w:rFonts w:cs="Segoe UI"/>
          <w:color w:val="171717"/>
          <w:szCs w:val="20"/>
        </w:rPr>
        <w:pPrChange w:id="2063" w:author="Author">
          <w:pPr>
            <w:numPr>
              <w:numId w:val="88"/>
            </w:numPr>
            <w:shd w:val="clear" w:color="auto" w:fill="FFFFFF"/>
            <w:tabs>
              <w:tab w:val="num" w:pos="720"/>
            </w:tabs>
            <w:spacing w:after="0" w:line="240" w:lineRule="auto"/>
            <w:ind w:left="1290" w:hanging="360"/>
          </w:pPr>
        </w:pPrChange>
      </w:pPr>
      <w:ins w:id="2064" w:author="Author">
        <w:del w:id="2065" w:author="Author">
          <w:r w:rsidRPr="00DD7885" w:rsidDel="00BC4D20">
            <w:rPr>
              <w:rStyle w:val="Strong"/>
              <w:rFonts w:cs="Segoe UI"/>
              <w:color w:val="171717"/>
              <w:szCs w:val="20"/>
            </w:rPr>
            <w:delText>Productivity intelligence</w:delText>
          </w:r>
          <w:r w:rsidRPr="00DD7885" w:rsidDel="00BC4D20">
            <w:rPr>
              <w:rFonts w:cs="Segoe UI"/>
              <w:color w:val="171717"/>
              <w:szCs w:val="20"/>
            </w:rPr>
            <w:delText>: Free up sellers' time by minimizing manual data entry with contextual, real-time suggestions for updating existing records and creating new records, making sure your data is always up to date.</w:delText>
          </w:r>
        </w:del>
      </w:ins>
    </w:p>
    <w:p w14:paraId="292A1456" w14:textId="48D7079D" w:rsidR="00DD7885" w:rsidRPr="00DD7885" w:rsidDel="00BC4D20" w:rsidRDefault="00DD7885" w:rsidP="001B1647">
      <w:pPr>
        <w:numPr>
          <w:ilvl w:val="0"/>
          <w:numId w:val="88"/>
        </w:numPr>
        <w:shd w:val="clear" w:color="auto" w:fill="FFFFFF"/>
        <w:spacing w:after="0" w:line="240" w:lineRule="auto"/>
        <w:ind w:left="709"/>
        <w:rPr>
          <w:ins w:id="2066" w:author="Author"/>
          <w:del w:id="2067" w:author="Author"/>
          <w:rFonts w:cs="Segoe UI"/>
          <w:color w:val="171717"/>
          <w:szCs w:val="20"/>
        </w:rPr>
        <w:pPrChange w:id="2068" w:author="Author">
          <w:pPr>
            <w:numPr>
              <w:numId w:val="88"/>
            </w:numPr>
            <w:shd w:val="clear" w:color="auto" w:fill="FFFFFF"/>
            <w:tabs>
              <w:tab w:val="num" w:pos="720"/>
            </w:tabs>
            <w:spacing w:after="0" w:line="240" w:lineRule="auto"/>
            <w:ind w:left="1290" w:hanging="360"/>
          </w:pPr>
        </w:pPrChange>
      </w:pPr>
      <w:ins w:id="2069" w:author="Author">
        <w:del w:id="2070" w:author="Author">
          <w:r w:rsidRPr="00DD7885" w:rsidDel="00BC4D20">
            <w:rPr>
              <w:rStyle w:val="Strong"/>
              <w:rFonts w:cs="Segoe UI"/>
              <w:color w:val="171717"/>
              <w:szCs w:val="20"/>
            </w:rPr>
            <w:delText>Connection insights</w:delText>
          </w:r>
          <w:r w:rsidRPr="00DD7885" w:rsidDel="00BC4D20">
            <w:rPr>
              <w:rFonts w:cs="Segoe UI"/>
              <w:color w:val="171717"/>
              <w:szCs w:val="20"/>
            </w:rPr>
            <w:delText>: Build stronger relationships with customers and move relationships forward with AI-guided selling. Take preemptive steps to mitigate risks with a relationship health score.</w:delText>
          </w:r>
        </w:del>
      </w:ins>
    </w:p>
    <w:p w14:paraId="4E5AE4FC" w14:textId="6C77CDCB" w:rsidR="00DD7885" w:rsidRPr="00DD7885" w:rsidDel="00BC4D20" w:rsidRDefault="00DD7885" w:rsidP="001B1647">
      <w:pPr>
        <w:numPr>
          <w:ilvl w:val="0"/>
          <w:numId w:val="88"/>
        </w:numPr>
        <w:shd w:val="clear" w:color="auto" w:fill="FFFFFF"/>
        <w:spacing w:after="0" w:line="240" w:lineRule="auto"/>
        <w:ind w:left="709"/>
        <w:rPr>
          <w:ins w:id="2071" w:author="Author"/>
          <w:del w:id="2072" w:author="Author"/>
          <w:rFonts w:cs="Segoe UI"/>
          <w:color w:val="171717"/>
          <w:szCs w:val="20"/>
        </w:rPr>
        <w:pPrChange w:id="2073" w:author="Author">
          <w:pPr>
            <w:numPr>
              <w:numId w:val="88"/>
            </w:numPr>
            <w:shd w:val="clear" w:color="auto" w:fill="FFFFFF"/>
            <w:tabs>
              <w:tab w:val="num" w:pos="720"/>
            </w:tabs>
            <w:spacing w:after="0" w:line="240" w:lineRule="auto"/>
            <w:ind w:left="1290" w:hanging="360"/>
          </w:pPr>
        </w:pPrChange>
      </w:pPr>
      <w:ins w:id="2074" w:author="Author">
        <w:del w:id="2075" w:author="Author">
          <w:r w:rsidRPr="00DD7885" w:rsidDel="00BC4D20">
            <w:rPr>
              <w:rStyle w:val="Strong"/>
              <w:rFonts w:cs="Segoe UI"/>
              <w:color w:val="171717"/>
              <w:szCs w:val="20"/>
            </w:rPr>
            <w:delText>Predictive models</w:delText>
          </w:r>
          <w:r w:rsidRPr="00DD7885" w:rsidDel="00BC4D20">
            <w:rPr>
              <w:rFonts w:cs="Segoe UI"/>
              <w:color w:val="171717"/>
              <w:szCs w:val="20"/>
            </w:rPr>
            <w:delText>: Increase conversion and win rates by using AI to prioritize leads and opportunities with the highest likelihood to convert and buy.</w:delText>
          </w:r>
        </w:del>
      </w:ins>
    </w:p>
    <w:p w14:paraId="100F64CD" w14:textId="74FD786E" w:rsidR="00DD7885" w:rsidDel="00BC4D20" w:rsidRDefault="00DD7885" w:rsidP="001B1647">
      <w:pPr>
        <w:pStyle w:val="NormalWeb"/>
        <w:shd w:val="clear" w:color="auto" w:fill="FFFFFF"/>
        <w:ind w:left="709"/>
        <w:rPr>
          <w:ins w:id="2076" w:author="Author"/>
          <w:del w:id="2077" w:author="Author"/>
          <w:rFonts w:ascii="Segoe UI" w:hAnsi="Segoe UI" w:cs="Segoe UI"/>
          <w:color w:val="171717"/>
          <w:sz w:val="20"/>
          <w:szCs w:val="20"/>
        </w:rPr>
        <w:pPrChange w:id="2078" w:author="Author">
          <w:pPr>
            <w:pStyle w:val="NormalWeb"/>
            <w:shd w:val="clear" w:color="auto" w:fill="FFFFFF"/>
          </w:pPr>
        </w:pPrChange>
      </w:pPr>
      <w:ins w:id="2079" w:author="Author">
        <w:del w:id="2080" w:author="Author">
          <w:r w:rsidRPr="00BC4D20" w:rsidDel="00BC4D20">
            <w:rPr>
              <w:rFonts w:ascii="Segoe UI" w:hAnsi="Segoe UI" w:cs="Segoe UI"/>
              <w:color w:val="171717"/>
              <w:sz w:val="20"/>
              <w:szCs w:val="20"/>
            </w:rPr>
            <w:delText>These Sales Insights features are categorized as </w:delText>
          </w:r>
          <w:r w:rsidRPr="00BC4D20" w:rsidDel="00BC4D20">
            <w:rPr>
              <w:rFonts w:ascii="Segoe UI" w:hAnsi="Segoe UI" w:cs="Segoe UI"/>
              <w:color w:val="171717"/>
              <w:sz w:val="20"/>
              <w:szCs w:val="20"/>
            </w:rPr>
            <w:fldChar w:fldCharType="begin"/>
          </w:r>
          <w:r w:rsidRPr="00BC4D20" w:rsidDel="00BC4D20">
            <w:rPr>
              <w:rFonts w:ascii="Segoe UI" w:hAnsi="Segoe UI" w:cs="Segoe UI"/>
              <w:color w:val="171717"/>
              <w:sz w:val="20"/>
              <w:szCs w:val="20"/>
            </w:rPr>
            <w:delInstrText xml:space="preserve"> HYPERLINK "https://docs.microsoft.com/en-us/dynamics365/ai/sales/overview?tabs=std1%2Cprim1" \l "standard-sales-insights-features" </w:delInstrText>
          </w:r>
          <w:r w:rsidRPr="00BC4D20" w:rsidDel="00BC4D20">
            <w:rPr>
              <w:rFonts w:ascii="Segoe UI" w:hAnsi="Segoe UI" w:cs="Segoe UI"/>
              <w:color w:val="171717"/>
              <w:sz w:val="20"/>
              <w:szCs w:val="20"/>
            </w:rPr>
            <w:fldChar w:fldCharType="separate"/>
          </w:r>
          <w:r w:rsidRPr="00BC4D20" w:rsidDel="00BC4D20">
            <w:rPr>
              <w:rStyle w:val="Hyperlink"/>
              <w:rFonts w:ascii="Segoe UI" w:hAnsi="Segoe UI" w:cs="Segoe UI"/>
              <w:sz w:val="20"/>
              <w:szCs w:val="20"/>
            </w:rPr>
            <w:delText>standard</w:delText>
          </w:r>
          <w:r w:rsidRPr="00BC4D20" w:rsidDel="00BC4D20">
            <w:rPr>
              <w:rFonts w:ascii="Segoe UI" w:hAnsi="Segoe UI" w:cs="Segoe UI"/>
              <w:color w:val="171717"/>
              <w:sz w:val="20"/>
              <w:szCs w:val="20"/>
            </w:rPr>
            <w:fldChar w:fldCharType="end"/>
          </w:r>
          <w:r w:rsidR="005A020E" w:rsidDel="00BC4D20">
            <w:rPr>
              <w:rFonts w:ascii="Segoe UI" w:hAnsi="Segoe UI" w:cs="Segoe UI"/>
              <w:color w:val="171717"/>
              <w:sz w:val="20"/>
              <w:szCs w:val="20"/>
            </w:rPr>
            <w:delText xml:space="preserve"> (Sales Enterprise plan)</w:delText>
          </w:r>
          <w:r w:rsidRPr="00BC4D20" w:rsidDel="00BC4D20">
            <w:rPr>
              <w:rFonts w:ascii="Segoe UI" w:hAnsi="Segoe UI" w:cs="Segoe UI"/>
              <w:color w:val="171717"/>
              <w:sz w:val="20"/>
              <w:szCs w:val="20"/>
            </w:rPr>
            <w:delText> and </w:delText>
          </w:r>
          <w:r w:rsidRPr="00BC4D20" w:rsidDel="00BC4D20">
            <w:rPr>
              <w:rFonts w:ascii="Segoe UI" w:hAnsi="Segoe UI" w:cs="Segoe UI"/>
              <w:color w:val="171717"/>
              <w:sz w:val="20"/>
              <w:szCs w:val="20"/>
            </w:rPr>
            <w:fldChar w:fldCharType="begin"/>
          </w:r>
          <w:r w:rsidRPr="00BC4D20" w:rsidDel="00BC4D20">
            <w:rPr>
              <w:rFonts w:ascii="Segoe UI" w:hAnsi="Segoe UI" w:cs="Segoe UI"/>
              <w:color w:val="171717"/>
              <w:sz w:val="20"/>
              <w:szCs w:val="20"/>
            </w:rPr>
            <w:delInstrText xml:space="preserve"> HYPERLINK "https://docs.microsoft.com/en-us/dynamics365/ai/sales/overview?tabs=std1%2Cprim1" \l "premium-sales-insights-features" </w:delInstrText>
          </w:r>
          <w:r w:rsidRPr="00BC4D20" w:rsidDel="00BC4D20">
            <w:rPr>
              <w:rFonts w:ascii="Segoe UI" w:hAnsi="Segoe UI" w:cs="Segoe UI"/>
              <w:color w:val="171717"/>
              <w:sz w:val="20"/>
              <w:szCs w:val="20"/>
            </w:rPr>
            <w:fldChar w:fldCharType="separate"/>
          </w:r>
          <w:r w:rsidRPr="00BC4D20" w:rsidDel="00BC4D20">
            <w:rPr>
              <w:rStyle w:val="Hyperlink"/>
              <w:rFonts w:ascii="Segoe UI" w:hAnsi="Segoe UI" w:cs="Segoe UI"/>
              <w:sz w:val="20"/>
              <w:szCs w:val="20"/>
            </w:rPr>
            <w:delText>premium</w:delText>
          </w:r>
          <w:r w:rsidRPr="00BC4D20" w:rsidDel="00BC4D20">
            <w:rPr>
              <w:rFonts w:ascii="Segoe UI" w:hAnsi="Segoe UI" w:cs="Segoe UI"/>
              <w:color w:val="171717"/>
              <w:sz w:val="20"/>
              <w:szCs w:val="20"/>
            </w:rPr>
            <w:fldChar w:fldCharType="end"/>
          </w:r>
          <w:r w:rsidR="005A020E" w:rsidDel="00BC4D20">
            <w:rPr>
              <w:rFonts w:ascii="Segoe UI" w:hAnsi="Segoe UI" w:cs="Segoe UI"/>
              <w:color w:val="171717"/>
              <w:sz w:val="20"/>
              <w:szCs w:val="20"/>
            </w:rPr>
            <w:delText xml:space="preserve"> (Sales Premium license)</w:delText>
          </w:r>
          <w:r w:rsidRPr="00BC4D20" w:rsidDel="00BC4D20">
            <w:rPr>
              <w:rFonts w:ascii="Segoe UI" w:hAnsi="Segoe UI" w:cs="Segoe UI"/>
              <w:color w:val="171717"/>
              <w:sz w:val="20"/>
              <w:szCs w:val="20"/>
            </w:rPr>
            <w:delText>. The following diagram illustrates the various features available in Sales Insights:</w:delText>
          </w:r>
        </w:del>
      </w:ins>
    </w:p>
    <w:p w14:paraId="79887F8E" w14:textId="4FAF5F8C" w:rsidR="005A020E" w:rsidDel="00BC4D20" w:rsidRDefault="005A020E" w:rsidP="001B1647">
      <w:pPr>
        <w:pStyle w:val="NormalWeb"/>
        <w:shd w:val="clear" w:color="auto" w:fill="FFFFFF"/>
        <w:ind w:left="709"/>
        <w:rPr>
          <w:ins w:id="2081" w:author="Author"/>
          <w:del w:id="2082" w:author="Author"/>
          <w:rFonts w:ascii="Segoe UI" w:hAnsi="Segoe UI" w:cs="Segoe UI"/>
          <w:color w:val="171717"/>
          <w:sz w:val="20"/>
          <w:szCs w:val="20"/>
        </w:rPr>
        <w:pPrChange w:id="2083" w:author="Author">
          <w:pPr>
            <w:pStyle w:val="NormalWeb"/>
            <w:shd w:val="clear" w:color="auto" w:fill="FFFFFF"/>
          </w:pPr>
        </w:pPrChange>
      </w:pPr>
      <w:ins w:id="2084" w:author="Author">
        <w:del w:id="2085" w:author="Author">
          <w:r w:rsidDel="00BC4D20">
            <w:rPr>
              <w:noProof/>
            </w:rPr>
            <w:drawing>
              <wp:inline distT="0" distB="0" distL="0" distR="0" wp14:anchorId="1E0D9C87" wp14:editId="0F6ADFF8">
                <wp:extent cx="5822185" cy="3322608"/>
                <wp:effectExtent l="0" t="0" r="7620" b="0"/>
                <wp:docPr id="59" name="Picture 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pic:nvPicPr>
                      <pic:blipFill>
                        <a:blip r:embed="rId79"/>
                        <a:stretch>
                          <a:fillRect/>
                        </a:stretch>
                      </pic:blipFill>
                      <pic:spPr>
                        <a:xfrm>
                          <a:off x="0" y="0"/>
                          <a:ext cx="5822185" cy="3322608"/>
                        </a:xfrm>
                        <a:prstGeom prst="rect">
                          <a:avLst/>
                        </a:prstGeom>
                      </pic:spPr>
                    </pic:pic>
                  </a:graphicData>
                </a:graphic>
              </wp:inline>
            </w:drawing>
          </w:r>
        </w:del>
      </w:ins>
    </w:p>
    <w:p w14:paraId="4F665864" w14:textId="6651049D" w:rsidR="00562109" w:rsidDel="00BC4D20" w:rsidRDefault="00562109" w:rsidP="001B1647">
      <w:pPr>
        <w:pStyle w:val="Heading4"/>
        <w:ind w:left="709"/>
        <w:rPr>
          <w:ins w:id="2086" w:author="Author"/>
          <w:del w:id="2087" w:author="Author"/>
        </w:rPr>
        <w:pPrChange w:id="2088" w:author="Author">
          <w:pPr>
            <w:pStyle w:val="Heading4"/>
          </w:pPr>
        </w:pPrChange>
      </w:pPr>
      <w:ins w:id="2089" w:author="Author">
        <w:del w:id="2090" w:author="Author">
          <w:r w:rsidRPr="00562109" w:rsidDel="00BC4D20">
            <w:rPr>
              <w:rPrChange w:id="2091" w:author="Author">
                <w:rPr>
                  <w:rFonts w:ascii="Segoe UI" w:hAnsi="Segoe UI" w:cs="Segoe UI"/>
                  <w:color w:val="171717"/>
                  <w:sz w:val="20"/>
                  <w:szCs w:val="20"/>
                </w:rPr>
              </w:rPrChange>
            </w:rPr>
            <w:delText>Pre-requisites: Start free trial of Sales Insight</w:delText>
          </w:r>
        </w:del>
      </w:ins>
    </w:p>
    <w:p w14:paraId="79E9C021" w14:textId="7F9CE263" w:rsidR="00562109" w:rsidDel="00BC4D20" w:rsidRDefault="00562109" w:rsidP="001B1647">
      <w:pPr>
        <w:pStyle w:val="ListParagraph"/>
        <w:numPr>
          <w:ilvl w:val="0"/>
          <w:numId w:val="93"/>
        </w:numPr>
        <w:ind w:left="709"/>
        <w:rPr>
          <w:ins w:id="2092" w:author="Author"/>
          <w:del w:id="2093" w:author="Author"/>
        </w:rPr>
        <w:pPrChange w:id="2094" w:author="Author">
          <w:pPr>
            <w:pStyle w:val="ListParagraph"/>
            <w:numPr>
              <w:numId w:val="93"/>
            </w:numPr>
            <w:ind w:hanging="360"/>
          </w:pPr>
        </w:pPrChange>
      </w:pPr>
      <w:ins w:id="2095" w:author="Author">
        <w:del w:id="2096" w:author="Author">
          <w:r w:rsidDel="00BC4D20">
            <w:delText xml:space="preserve">Go to AppSource </w:delText>
          </w:r>
        </w:del>
      </w:ins>
    </w:p>
    <w:p w14:paraId="737F4001" w14:textId="5A9A7AF9" w:rsidR="00562109" w:rsidDel="00BC4D20" w:rsidRDefault="00562109" w:rsidP="001B1647">
      <w:pPr>
        <w:pStyle w:val="ListParagraph"/>
        <w:ind w:left="709"/>
        <w:rPr>
          <w:ins w:id="2097" w:author="Author"/>
          <w:del w:id="2098" w:author="Author"/>
        </w:rPr>
        <w:pPrChange w:id="2099" w:author="Author">
          <w:pPr>
            <w:pStyle w:val="ListParagraph"/>
            <w:numPr>
              <w:numId w:val="93"/>
            </w:numPr>
            <w:ind w:hanging="360"/>
          </w:pPr>
        </w:pPrChange>
      </w:pPr>
      <w:ins w:id="2100" w:author="Author">
        <w:del w:id="2101" w:author="Author">
          <w:r w:rsidDel="00BC4D20">
            <w:fldChar w:fldCharType="begin"/>
          </w:r>
          <w:r w:rsidDel="00BC4D20">
            <w:delInstrText xml:space="preserve"> HYPERLINK "</w:delInstrText>
          </w:r>
          <w:r w:rsidRPr="00562109" w:rsidDel="00BC4D20">
            <w:rPr>
              <w:rPrChange w:id="2102" w:author="Author">
                <w:rPr>
                  <w:rStyle w:val="Hyperlink"/>
                </w:rPr>
              </w:rPrChange>
            </w:rPr>
            <w:delInstrText>https://appsource.microsoft.com/en-us/product/dynamics-365/mscrm.70b76f06-f739-4808-bd58-b5674a0a42d4?tab=overview</w:delInstrText>
          </w:r>
          <w:r w:rsidDel="00BC4D20">
            <w:delInstrText xml:space="preserve">" </w:delInstrText>
          </w:r>
          <w:r w:rsidDel="00BC4D20">
            <w:fldChar w:fldCharType="separate"/>
          </w:r>
          <w:r w:rsidRPr="00562109" w:rsidDel="00BC4D20">
            <w:rPr>
              <w:rStyle w:val="Hyperlink"/>
            </w:rPr>
            <w:delText>https://appsource.microsoft.com/en-us/product/dynamics-365/mscrm.70b76f06-f739-4808-bd58-b5674a0a42d4?tab=overview</w:delText>
          </w:r>
          <w:r w:rsidDel="00BC4D20">
            <w:fldChar w:fldCharType="end"/>
          </w:r>
        </w:del>
      </w:ins>
    </w:p>
    <w:p w14:paraId="2194677D" w14:textId="50792971" w:rsidR="00562109" w:rsidRPr="00562109" w:rsidDel="00BC4D20" w:rsidRDefault="00562109" w:rsidP="001B1647">
      <w:pPr>
        <w:pStyle w:val="ListParagraph"/>
        <w:numPr>
          <w:ilvl w:val="0"/>
          <w:numId w:val="93"/>
        </w:numPr>
        <w:ind w:left="709"/>
        <w:rPr>
          <w:ins w:id="2103" w:author="Author"/>
          <w:del w:id="2104" w:author="Author"/>
          <w:rPrChange w:id="2105" w:author="Author">
            <w:rPr>
              <w:ins w:id="2106" w:author="Author"/>
              <w:del w:id="2107" w:author="Author"/>
              <w:rFonts w:ascii="Segoe UI" w:hAnsi="Segoe UI" w:cs="Segoe UI"/>
              <w:color w:val="171717"/>
              <w:sz w:val="20"/>
              <w:szCs w:val="20"/>
            </w:rPr>
          </w:rPrChange>
        </w:rPr>
        <w:pPrChange w:id="2108" w:author="Author">
          <w:pPr>
            <w:pStyle w:val="NormalWeb"/>
            <w:shd w:val="clear" w:color="auto" w:fill="FFFFFF"/>
          </w:pPr>
        </w:pPrChange>
      </w:pPr>
      <w:ins w:id="2109" w:author="Author">
        <w:del w:id="2110" w:author="Author">
          <w:r w:rsidDel="00BC4D20">
            <w:delText>Sign in with the credential you use to access Dynamics 365</w:delText>
          </w:r>
        </w:del>
      </w:ins>
    </w:p>
    <w:p w14:paraId="074CF913" w14:textId="50AA8E0C" w:rsidR="00EE2408" w:rsidDel="00BC4D20" w:rsidRDefault="00EE2408" w:rsidP="001B1647">
      <w:pPr>
        <w:pStyle w:val="Heading4"/>
        <w:ind w:left="709"/>
        <w:rPr>
          <w:ins w:id="2111" w:author="Author"/>
          <w:del w:id="2112" w:author="Author"/>
        </w:rPr>
        <w:pPrChange w:id="2113" w:author="Author">
          <w:pPr>
            <w:pStyle w:val="Heading4"/>
          </w:pPr>
        </w:pPrChange>
      </w:pPr>
      <w:ins w:id="2114" w:author="Author">
        <w:del w:id="2115" w:author="Author">
          <w:r w:rsidDel="00BC4D20">
            <w:delText>Task 1: Add Sample Data</w:delText>
          </w:r>
          <w:r w:rsidR="00444A96" w:rsidDel="00BC4D20">
            <w:delText>Explore standard Sales Insight features</w:delText>
          </w:r>
        </w:del>
      </w:ins>
    </w:p>
    <w:p w14:paraId="3270D3C5" w14:textId="51B2C0B4" w:rsidR="00444A96" w:rsidRPr="007A5E9E" w:rsidDel="00BC4D20" w:rsidRDefault="00444A96" w:rsidP="001B1647">
      <w:pPr>
        <w:ind w:left="709"/>
        <w:rPr>
          <w:ins w:id="2116" w:author="Author"/>
          <w:del w:id="2117" w:author="Author"/>
        </w:rPr>
        <w:pPrChange w:id="2118" w:author="Author">
          <w:pPr/>
        </w:pPrChange>
      </w:pPr>
      <w:ins w:id="2119" w:author="Author">
        <w:del w:id="2120" w:author="Author">
          <w:r w:rsidRPr="0030560B" w:rsidDel="00BC4D20">
            <w:delText>By default, the standard assistant is enabled.</w:delText>
          </w:r>
        </w:del>
      </w:ins>
    </w:p>
    <w:p w14:paraId="2D78F805" w14:textId="3FEC651D" w:rsidR="00444A96" w:rsidRPr="00444A96" w:rsidDel="00BC4D20" w:rsidRDefault="00444A96" w:rsidP="001B1647">
      <w:pPr>
        <w:pStyle w:val="ListParagraph"/>
        <w:numPr>
          <w:ilvl w:val="0"/>
          <w:numId w:val="92"/>
        </w:numPr>
        <w:shd w:val="clear" w:color="auto" w:fill="FFFFFF"/>
        <w:spacing w:before="100" w:beforeAutospacing="1" w:after="100" w:afterAutospacing="1" w:line="240" w:lineRule="auto"/>
        <w:ind w:left="709"/>
        <w:rPr>
          <w:ins w:id="2121" w:author="Author"/>
          <w:del w:id="2122" w:author="Author"/>
          <w:rFonts w:eastAsia="Times New Roman" w:cs="Segoe UI"/>
          <w:color w:val="171717"/>
          <w:szCs w:val="20"/>
          <w:lang w:val="en-SG" w:eastAsia="en-SG"/>
          <w:rPrChange w:id="2123" w:author="Author">
            <w:rPr>
              <w:ins w:id="2124" w:author="Author"/>
              <w:del w:id="2125" w:author="Author"/>
              <w:lang w:val="en-SG" w:eastAsia="en-SG"/>
            </w:rPr>
          </w:rPrChange>
        </w:rPr>
        <w:pPrChange w:id="2126" w:author="Author">
          <w:pPr>
            <w:numPr>
              <w:numId w:val="91"/>
            </w:numPr>
            <w:shd w:val="clear" w:color="auto" w:fill="FFFFFF"/>
            <w:tabs>
              <w:tab w:val="num" w:pos="720"/>
            </w:tabs>
            <w:spacing w:before="100" w:beforeAutospacing="1" w:after="100" w:afterAutospacing="1" w:line="240" w:lineRule="auto"/>
            <w:ind w:left="1290" w:hanging="360"/>
          </w:pPr>
        </w:pPrChange>
      </w:pPr>
      <w:ins w:id="2127" w:author="Author">
        <w:del w:id="2128" w:author="Author">
          <w:r w:rsidRPr="00444A96" w:rsidDel="00BC4D20">
            <w:rPr>
              <w:rFonts w:eastAsia="Times New Roman" w:cs="Segoe UI"/>
              <w:color w:val="171717"/>
              <w:szCs w:val="20"/>
              <w:lang w:val="en-SG" w:eastAsia="en-SG"/>
              <w:rPrChange w:id="2129" w:author="Author">
                <w:rPr>
                  <w:lang w:val="en-SG" w:eastAsia="en-SG"/>
                </w:rPr>
              </w:rPrChange>
            </w:rPr>
            <w:delText>Sign in to Dynamics 365 Sales, and go to the Sales Hub app.</w:delText>
          </w:r>
        </w:del>
      </w:ins>
    </w:p>
    <w:p w14:paraId="14CFAE49" w14:textId="51CF30E9" w:rsidR="00444A96" w:rsidRPr="00444A96" w:rsidDel="00BC4D20" w:rsidRDefault="00444A96" w:rsidP="001B1647">
      <w:pPr>
        <w:pStyle w:val="ListParagraph"/>
        <w:numPr>
          <w:ilvl w:val="0"/>
          <w:numId w:val="92"/>
        </w:numPr>
        <w:shd w:val="clear" w:color="auto" w:fill="FFFFFF"/>
        <w:spacing w:before="100" w:beforeAutospacing="1" w:after="100" w:afterAutospacing="1" w:line="240" w:lineRule="auto"/>
        <w:ind w:left="709"/>
        <w:rPr>
          <w:ins w:id="2130" w:author="Author"/>
          <w:del w:id="2131" w:author="Author"/>
          <w:rFonts w:eastAsia="Times New Roman" w:cs="Segoe UI"/>
          <w:color w:val="171717"/>
          <w:szCs w:val="20"/>
          <w:lang w:val="en-SG" w:eastAsia="en-SG"/>
          <w:rPrChange w:id="2132" w:author="Author">
            <w:rPr>
              <w:ins w:id="2133" w:author="Author"/>
              <w:del w:id="2134" w:author="Author"/>
              <w:lang w:val="en-SG" w:eastAsia="en-SG"/>
            </w:rPr>
          </w:rPrChange>
        </w:rPr>
        <w:pPrChange w:id="2135" w:author="Author">
          <w:pPr>
            <w:numPr>
              <w:numId w:val="91"/>
            </w:numPr>
            <w:shd w:val="clear" w:color="auto" w:fill="FFFFFF"/>
            <w:tabs>
              <w:tab w:val="num" w:pos="720"/>
            </w:tabs>
            <w:spacing w:before="100" w:beforeAutospacing="1" w:after="100" w:afterAutospacing="1" w:line="240" w:lineRule="auto"/>
            <w:ind w:left="1290" w:hanging="360"/>
          </w:pPr>
        </w:pPrChange>
      </w:pPr>
      <w:ins w:id="2136" w:author="Author">
        <w:del w:id="2137" w:author="Author">
          <w:r w:rsidRPr="00444A96" w:rsidDel="00BC4D20">
            <w:rPr>
              <w:rFonts w:eastAsia="Times New Roman" w:cs="Segoe UI"/>
              <w:color w:val="171717"/>
              <w:szCs w:val="20"/>
              <w:lang w:val="en-SG" w:eastAsia="en-SG"/>
              <w:rPrChange w:id="2138" w:author="Author">
                <w:rPr>
                  <w:lang w:val="en-SG" w:eastAsia="en-SG"/>
                </w:rPr>
              </w:rPrChange>
            </w:rPr>
            <w:delText>Go to </w:delText>
          </w:r>
          <w:r w:rsidRPr="00444A96" w:rsidDel="00BC4D20">
            <w:rPr>
              <w:rFonts w:eastAsia="Times New Roman" w:cs="Segoe UI"/>
              <w:b/>
              <w:bCs/>
              <w:color w:val="171717"/>
              <w:szCs w:val="20"/>
              <w:lang w:val="en-SG" w:eastAsia="en-SG"/>
              <w:rPrChange w:id="2139" w:author="Author">
                <w:rPr>
                  <w:b/>
                  <w:bCs/>
                  <w:lang w:val="en-SG" w:eastAsia="en-SG"/>
                </w:rPr>
              </w:rPrChange>
            </w:rPr>
            <w:delText>Change area</w:delText>
          </w:r>
          <w:r w:rsidRPr="00444A96" w:rsidDel="00BC4D20">
            <w:rPr>
              <w:rFonts w:eastAsia="Times New Roman" w:cs="Segoe UI"/>
              <w:color w:val="171717"/>
              <w:szCs w:val="20"/>
              <w:lang w:val="en-SG" w:eastAsia="en-SG"/>
              <w:rPrChange w:id="2140" w:author="Author">
                <w:rPr>
                  <w:lang w:val="en-SG" w:eastAsia="en-SG"/>
                </w:rPr>
              </w:rPrChange>
            </w:rPr>
            <w:delText> in the lower-left corner of the page, and select </w:delText>
          </w:r>
          <w:r w:rsidRPr="00444A96" w:rsidDel="00BC4D20">
            <w:rPr>
              <w:rFonts w:eastAsia="Times New Roman" w:cs="Segoe UI"/>
              <w:b/>
              <w:bCs/>
              <w:color w:val="171717"/>
              <w:szCs w:val="20"/>
              <w:lang w:val="en-SG" w:eastAsia="en-SG"/>
              <w:rPrChange w:id="2141" w:author="Author">
                <w:rPr>
                  <w:b/>
                  <w:bCs/>
                  <w:lang w:val="en-SG" w:eastAsia="en-SG"/>
                </w:rPr>
              </w:rPrChange>
            </w:rPr>
            <w:delText>Sales Insights settings</w:delText>
          </w:r>
          <w:r w:rsidRPr="00444A96" w:rsidDel="00BC4D20">
            <w:rPr>
              <w:rFonts w:eastAsia="Times New Roman" w:cs="Segoe UI"/>
              <w:color w:val="171717"/>
              <w:szCs w:val="20"/>
              <w:lang w:val="en-SG" w:eastAsia="en-SG"/>
              <w:rPrChange w:id="2142" w:author="Author">
                <w:rPr>
                  <w:lang w:val="en-SG" w:eastAsia="en-SG"/>
                </w:rPr>
              </w:rPrChange>
            </w:rPr>
            <w:delText>.</w:delText>
          </w:r>
        </w:del>
      </w:ins>
    </w:p>
    <w:p w14:paraId="0DF0A88F" w14:textId="7D3F920E" w:rsidR="00444A96" w:rsidDel="00BC4D20" w:rsidRDefault="00444A96" w:rsidP="00E11E4B">
      <w:pPr>
        <w:ind w:left="709"/>
        <w:rPr>
          <w:ins w:id="2143" w:author="Author"/>
          <w:del w:id="2144" w:author="Author"/>
        </w:rPr>
      </w:pPr>
      <w:ins w:id="2145" w:author="Author">
        <w:del w:id="2146" w:author="Author">
          <w:r w:rsidDel="00BC4D20">
            <w:rPr>
              <w:noProof/>
            </w:rPr>
            <w:drawing>
              <wp:inline distT="0" distB="0" distL="0" distR="0" wp14:anchorId="4169AD24" wp14:editId="09E9A3AD">
                <wp:extent cx="3832860" cy="2002669"/>
                <wp:effectExtent l="0" t="0" r="0" b="0"/>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eams&#10;&#10;Description automatically generated"/>
                        <pic:cNvPicPr/>
                      </pic:nvPicPr>
                      <pic:blipFill>
                        <a:blip r:embed="rId80"/>
                        <a:stretch>
                          <a:fillRect/>
                        </a:stretch>
                      </pic:blipFill>
                      <pic:spPr>
                        <a:xfrm>
                          <a:off x="0" y="0"/>
                          <a:ext cx="3838898" cy="2005824"/>
                        </a:xfrm>
                        <a:prstGeom prst="rect">
                          <a:avLst/>
                        </a:prstGeom>
                      </pic:spPr>
                    </pic:pic>
                  </a:graphicData>
                </a:graphic>
              </wp:inline>
            </w:drawing>
          </w:r>
        </w:del>
      </w:ins>
    </w:p>
    <w:p w14:paraId="23D8A3CD" w14:textId="609EC3F8" w:rsidR="00D36BA3" w:rsidDel="00BC4D20" w:rsidRDefault="00D36BA3" w:rsidP="001B1647">
      <w:pPr>
        <w:pStyle w:val="ListParagraph"/>
        <w:numPr>
          <w:ilvl w:val="0"/>
          <w:numId w:val="92"/>
        </w:numPr>
        <w:ind w:left="709"/>
        <w:rPr>
          <w:ins w:id="2147" w:author="Author"/>
          <w:del w:id="2148" w:author="Author"/>
        </w:rPr>
        <w:pPrChange w:id="2149" w:author="Author">
          <w:pPr>
            <w:pStyle w:val="ListParagraph"/>
            <w:numPr>
              <w:numId w:val="92"/>
            </w:numPr>
            <w:ind w:hanging="360"/>
          </w:pPr>
        </w:pPrChange>
      </w:pPr>
      <w:ins w:id="2150" w:author="Author">
        <w:del w:id="2151" w:author="Author">
          <w:r w:rsidDel="00BC4D20">
            <w:delText>In the Insight Cards area, you can see available standard cards, which one are turned on and turned off</w:delText>
          </w:r>
        </w:del>
      </w:ins>
    </w:p>
    <w:p w14:paraId="04CA5133" w14:textId="0F7FE03A" w:rsidR="00D36BA3" w:rsidDel="00BC4D20" w:rsidRDefault="00D36BA3" w:rsidP="001B1647">
      <w:pPr>
        <w:pStyle w:val="ListParagraph"/>
        <w:ind w:left="709"/>
        <w:rPr>
          <w:ins w:id="2152" w:author="Author"/>
          <w:del w:id="2153" w:author="Author"/>
        </w:rPr>
        <w:pPrChange w:id="2154" w:author="Author">
          <w:pPr>
            <w:pStyle w:val="ListParagraph"/>
          </w:pPr>
        </w:pPrChange>
      </w:pPr>
      <w:ins w:id="2155" w:author="Author">
        <w:del w:id="2156" w:author="Author">
          <w:r w:rsidDel="00BC4D20">
            <w:rPr>
              <w:noProof/>
            </w:rPr>
            <w:drawing>
              <wp:inline distT="0" distB="0" distL="0" distR="0" wp14:anchorId="43F52BF1" wp14:editId="3DDC7A05">
                <wp:extent cx="6012180" cy="3011100"/>
                <wp:effectExtent l="0" t="0" r="7620"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018537" cy="3014284"/>
                        </a:xfrm>
                        <a:prstGeom prst="rect">
                          <a:avLst/>
                        </a:prstGeom>
                        <a:noFill/>
                        <a:ln>
                          <a:noFill/>
                        </a:ln>
                      </pic:spPr>
                    </pic:pic>
                  </a:graphicData>
                </a:graphic>
              </wp:inline>
            </w:drawing>
          </w:r>
        </w:del>
      </w:ins>
    </w:p>
    <w:p w14:paraId="7E8D53AB" w14:textId="37C9C37F" w:rsidR="00F77725" w:rsidDel="00BC4D20" w:rsidRDefault="00F77725" w:rsidP="001B1647">
      <w:pPr>
        <w:pStyle w:val="ListParagraph"/>
        <w:ind w:left="709"/>
        <w:rPr>
          <w:ins w:id="2157" w:author="Author"/>
          <w:del w:id="2158" w:author="Author"/>
        </w:rPr>
        <w:pPrChange w:id="2159" w:author="Author">
          <w:pPr>
            <w:pStyle w:val="ListParagraph"/>
          </w:pPr>
        </w:pPrChange>
      </w:pPr>
    </w:p>
    <w:p w14:paraId="5534814B" w14:textId="71F57053" w:rsidR="00F77725" w:rsidDel="00BC4D20" w:rsidRDefault="00F77725" w:rsidP="001B1647">
      <w:pPr>
        <w:pStyle w:val="ListParagraph"/>
        <w:numPr>
          <w:ilvl w:val="0"/>
          <w:numId w:val="92"/>
        </w:numPr>
        <w:ind w:left="709"/>
        <w:rPr>
          <w:ins w:id="2160" w:author="Author"/>
          <w:del w:id="2161" w:author="Author"/>
        </w:rPr>
        <w:pPrChange w:id="2162" w:author="Author">
          <w:pPr>
            <w:pStyle w:val="ListParagraph"/>
            <w:numPr>
              <w:numId w:val="92"/>
            </w:numPr>
            <w:ind w:hanging="360"/>
          </w:pPr>
        </w:pPrChange>
      </w:pPr>
      <w:ins w:id="2163" w:author="Author">
        <w:del w:id="2164" w:author="Author">
          <w:r w:rsidDel="00BC4D20">
            <w:delText>You can turn on the card that is turned off now</w:delText>
          </w:r>
        </w:del>
      </w:ins>
    </w:p>
    <w:p w14:paraId="1A3A6621" w14:textId="640EEBC3" w:rsidR="00F77725" w:rsidDel="00BC4D20" w:rsidRDefault="00F77725" w:rsidP="001B1647">
      <w:pPr>
        <w:pStyle w:val="ListParagraph"/>
        <w:ind w:left="709"/>
        <w:rPr>
          <w:ins w:id="2165" w:author="Author"/>
          <w:del w:id="2166" w:author="Author"/>
        </w:rPr>
        <w:pPrChange w:id="2167" w:author="Author">
          <w:pPr>
            <w:pStyle w:val="ListParagraph"/>
          </w:pPr>
        </w:pPrChange>
      </w:pPr>
      <w:ins w:id="2168" w:author="Author">
        <w:del w:id="2169" w:author="Author">
          <w:r w:rsidDel="00BC4D20">
            <w:rPr>
              <w:noProof/>
            </w:rPr>
            <w:drawing>
              <wp:inline distT="0" distB="0" distL="0" distR="0" wp14:anchorId="1A13B9B8" wp14:editId="0E3CA68F">
                <wp:extent cx="4838700" cy="2394016"/>
                <wp:effectExtent l="0" t="0" r="0" b="635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82"/>
                        <a:stretch>
                          <a:fillRect/>
                        </a:stretch>
                      </pic:blipFill>
                      <pic:spPr>
                        <a:xfrm>
                          <a:off x="0" y="0"/>
                          <a:ext cx="4841202" cy="2395254"/>
                        </a:xfrm>
                        <a:prstGeom prst="rect">
                          <a:avLst/>
                        </a:prstGeom>
                      </pic:spPr>
                    </pic:pic>
                  </a:graphicData>
                </a:graphic>
              </wp:inline>
            </w:drawing>
          </w:r>
        </w:del>
      </w:ins>
    </w:p>
    <w:p w14:paraId="567B1FFA" w14:textId="2B7788C2" w:rsidR="00823679" w:rsidDel="00BC4D20" w:rsidRDefault="00823679" w:rsidP="001B1647">
      <w:pPr>
        <w:pStyle w:val="ListParagraph"/>
        <w:ind w:left="709"/>
        <w:rPr>
          <w:ins w:id="2170" w:author="Author"/>
          <w:del w:id="2171" w:author="Author"/>
        </w:rPr>
        <w:pPrChange w:id="2172" w:author="Author">
          <w:pPr>
            <w:pStyle w:val="ListParagraph"/>
          </w:pPr>
        </w:pPrChange>
      </w:pPr>
    </w:p>
    <w:p w14:paraId="5AFD94BE" w14:textId="23C64A0D" w:rsidR="00823679" w:rsidDel="00BC4D20" w:rsidRDefault="00823679" w:rsidP="001B1647">
      <w:pPr>
        <w:pStyle w:val="ListParagraph"/>
        <w:ind w:left="709"/>
        <w:rPr>
          <w:ins w:id="2173" w:author="Author"/>
          <w:del w:id="2174" w:author="Author"/>
        </w:rPr>
        <w:pPrChange w:id="2175" w:author="Author">
          <w:pPr>
            <w:pStyle w:val="ListParagraph"/>
          </w:pPr>
        </w:pPrChange>
      </w:pPr>
    </w:p>
    <w:p w14:paraId="76F0A499" w14:textId="76C904E1" w:rsidR="00823679" w:rsidDel="00BC4D20" w:rsidRDefault="00823679" w:rsidP="001B1647">
      <w:pPr>
        <w:pStyle w:val="ListParagraph"/>
        <w:ind w:left="709"/>
        <w:rPr>
          <w:ins w:id="2176" w:author="Author"/>
          <w:del w:id="2177" w:author="Author"/>
        </w:rPr>
        <w:pPrChange w:id="2178" w:author="Author">
          <w:pPr>
            <w:pStyle w:val="ListParagraph"/>
          </w:pPr>
        </w:pPrChange>
      </w:pPr>
      <w:ins w:id="2179" w:author="Author">
        <w:del w:id="2180" w:author="Author">
          <w:r w:rsidDel="00BC4D20">
            <w:rPr>
              <w:noProof/>
            </w:rPr>
            <w:drawing>
              <wp:inline distT="0" distB="0" distL="0" distR="0" wp14:anchorId="30156E8A" wp14:editId="413E7DF9">
                <wp:extent cx="5928874" cy="1287892"/>
                <wp:effectExtent l="0" t="0" r="0" b="762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83"/>
                        <a:stretch>
                          <a:fillRect/>
                        </a:stretch>
                      </pic:blipFill>
                      <pic:spPr>
                        <a:xfrm>
                          <a:off x="0" y="0"/>
                          <a:ext cx="5928874" cy="1287892"/>
                        </a:xfrm>
                        <a:prstGeom prst="rect">
                          <a:avLst/>
                        </a:prstGeom>
                      </pic:spPr>
                    </pic:pic>
                  </a:graphicData>
                </a:graphic>
              </wp:inline>
            </w:drawing>
          </w:r>
        </w:del>
      </w:ins>
    </w:p>
    <w:p w14:paraId="40E24540" w14:textId="18CD2580" w:rsidR="00120CF2" w:rsidDel="00BC4D20" w:rsidRDefault="00120CF2" w:rsidP="001B1647">
      <w:pPr>
        <w:pStyle w:val="ListParagraph"/>
        <w:ind w:left="709"/>
        <w:rPr>
          <w:ins w:id="2181" w:author="Author"/>
          <w:del w:id="2182" w:author="Author"/>
        </w:rPr>
        <w:pPrChange w:id="2183" w:author="Author">
          <w:pPr>
            <w:pStyle w:val="ListParagraph"/>
          </w:pPr>
        </w:pPrChange>
      </w:pPr>
    </w:p>
    <w:p w14:paraId="70D93510" w14:textId="72C9D7C2" w:rsidR="00120CF2" w:rsidDel="00BC4D20" w:rsidRDefault="00120CF2" w:rsidP="001B1647">
      <w:pPr>
        <w:pStyle w:val="ListParagraph"/>
        <w:numPr>
          <w:ilvl w:val="0"/>
          <w:numId w:val="92"/>
        </w:numPr>
        <w:ind w:left="709"/>
        <w:rPr>
          <w:ins w:id="2184" w:author="Author"/>
          <w:del w:id="2185" w:author="Author"/>
        </w:rPr>
        <w:pPrChange w:id="2186" w:author="Author">
          <w:pPr>
            <w:pStyle w:val="ListParagraph"/>
            <w:numPr>
              <w:numId w:val="92"/>
            </w:numPr>
            <w:ind w:hanging="360"/>
          </w:pPr>
        </w:pPrChange>
      </w:pPr>
      <w:ins w:id="2187" w:author="Author">
        <w:del w:id="2188" w:author="Author">
          <w:r w:rsidDel="00BC4D20">
            <w:delText>You can turn on as many as you want, for example:</w:delText>
          </w:r>
        </w:del>
      </w:ins>
    </w:p>
    <w:p w14:paraId="19EF10AE" w14:textId="31007F72" w:rsidR="00120CF2" w:rsidDel="00BC4D20" w:rsidRDefault="00120CF2" w:rsidP="001B1647">
      <w:pPr>
        <w:pStyle w:val="ListParagraph"/>
        <w:ind w:left="709"/>
        <w:rPr>
          <w:ins w:id="2189" w:author="Author"/>
          <w:del w:id="2190" w:author="Author"/>
        </w:rPr>
        <w:pPrChange w:id="2191" w:author="Author">
          <w:pPr>
            <w:pStyle w:val="ListParagraph"/>
          </w:pPr>
        </w:pPrChange>
      </w:pPr>
      <w:ins w:id="2192" w:author="Author">
        <w:del w:id="2193" w:author="Author">
          <w:r w:rsidDel="00BC4D20">
            <w:rPr>
              <w:noProof/>
            </w:rPr>
            <w:drawing>
              <wp:inline distT="0" distB="0" distL="0" distR="0" wp14:anchorId="27E5A60B" wp14:editId="4C3147BB">
                <wp:extent cx="5280660" cy="3145904"/>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84"/>
                        <a:stretch>
                          <a:fillRect/>
                        </a:stretch>
                      </pic:blipFill>
                      <pic:spPr>
                        <a:xfrm>
                          <a:off x="0" y="0"/>
                          <a:ext cx="5283975" cy="3147879"/>
                        </a:xfrm>
                        <a:prstGeom prst="rect">
                          <a:avLst/>
                        </a:prstGeom>
                      </pic:spPr>
                    </pic:pic>
                  </a:graphicData>
                </a:graphic>
              </wp:inline>
            </w:drawing>
          </w:r>
        </w:del>
      </w:ins>
    </w:p>
    <w:p w14:paraId="4B26A801" w14:textId="7B260836" w:rsidR="00120CF2" w:rsidDel="00BC4D20" w:rsidRDefault="00120CF2" w:rsidP="001B1647">
      <w:pPr>
        <w:pStyle w:val="ListParagraph"/>
        <w:ind w:left="709"/>
        <w:rPr>
          <w:ins w:id="2194" w:author="Author"/>
          <w:del w:id="2195" w:author="Author"/>
        </w:rPr>
        <w:pPrChange w:id="2196" w:author="Author">
          <w:pPr>
            <w:pStyle w:val="ListParagraph"/>
          </w:pPr>
        </w:pPrChange>
      </w:pPr>
    </w:p>
    <w:p w14:paraId="0B93B15E" w14:textId="04338132" w:rsidR="00120CF2" w:rsidDel="00BC4D20" w:rsidRDefault="00120CF2" w:rsidP="001B1647">
      <w:pPr>
        <w:pStyle w:val="ListParagraph"/>
        <w:numPr>
          <w:ilvl w:val="0"/>
          <w:numId w:val="92"/>
        </w:numPr>
        <w:ind w:left="709"/>
        <w:rPr>
          <w:ins w:id="2197" w:author="Author"/>
          <w:del w:id="2198" w:author="Author"/>
        </w:rPr>
        <w:pPrChange w:id="2199" w:author="Author">
          <w:pPr>
            <w:pStyle w:val="ListParagraph"/>
            <w:numPr>
              <w:numId w:val="92"/>
            </w:numPr>
            <w:ind w:hanging="360"/>
          </w:pPr>
        </w:pPrChange>
      </w:pPr>
      <w:ins w:id="2200" w:author="Author">
        <w:del w:id="2201" w:author="Author">
          <w:r w:rsidDel="00BC4D20">
            <w:delText xml:space="preserve">Now, go to </w:delText>
          </w:r>
          <w:r w:rsidDel="00BC4D20">
            <w:rPr>
              <w:b/>
              <w:bCs/>
            </w:rPr>
            <w:delText>Dashboard</w:delText>
          </w:r>
          <w:r w:rsidDel="00BC4D20">
            <w:delText xml:space="preserve"> to view the result</w:delText>
          </w:r>
        </w:del>
      </w:ins>
    </w:p>
    <w:p w14:paraId="4085612A" w14:textId="4359C91F" w:rsidR="00D26F6B" w:rsidDel="00BC4D20" w:rsidRDefault="00D26F6B" w:rsidP="001B1647">
      <w:pPr>
        <w:pStyle w:val="ListParagraph"/>
        <w:ind w:left="709"/>
        <w:rPr>
          <w:ins w:id="2202" w:author="Author"/>
          <w:del w:id="2203" w:author="Author"/>
        </w:rPr>
        <w:pPrChange w:id="2204" w:author="Author">
          <w:pPr>
            <w:pStyle w:val="ListParagraph"/>
          </w:pPr>
        </w:pPrChange>
      </w:pPr>
      <w:ins w:id="2205" w:author="Author">
        <w:del w:id="2206" w:author="Author">
          <w:r w:rsidDel="00BC4D20">
            <w:rPr>
              <w:noProof/>
            </w:rPr>
            <w:drawing>
              <wp:inline distT="0" distB="0" distL="0" distR="0" wp14:anchorId="3EFE2DB9" wp14:editId="530574EB">
                <wp:extent cx="1950720" cy="2427831"/>
                <wp:effectExtent l="0" t="0" r="0" b="0"/>
                <wp:docPr id="71" name="Picture 7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chat or text messag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52147" cy="2429607"/>
                        </a:xfrm>
                        <a:prstGeom prst="rect">
                          <a:avLst/>
                        </a:prstGeom>
                        <a:noFill/>
                        <a:ln>
                          <a:noFill/>
                        </a:ln>
                      </pic:spPr>
                    </pic:pic>
                  </a:graphicData>
                </a:graphic>
              </wp:inline>
            </w:drawing>
          </w:r>
        </w:del>
      </w:ins>
    </w:p>
    <w:p w14:paraId="084100D9" w14:textId="668591F6" w:rsidR="006F7824" w:rsidDel="00BC4D20" w:rsidRDefault="006F7824" w:rsidP="001B1647">
      <w:pPr>
        <w:pStyle w:val="ListParagraph"/>
        <w:ind w:left="709"/>
        <w:rPr>
          <w:ins w:id="2207" w:author="Author"/>
          <w:del w:id="2208" w:author="Author"/>
        </w:rPr>
        <w:pPrChange w:id="2209" w:author="Author">
          <w:pPr>
            <w:pStyle w:val="ListParagraph"/>
          </w:pPr>
        </w:pPrChange>
      </w:pPr>
    </w:p>
    <w:p w14:paraId="610E41BB" w14:textId="2978FD10" w:rsidR="006F7824" w:rsidDel="00BC4D20" w:rsidRDefault="006F7824" w:rsidP="001B1647">
      <w:pPr>
        <w:pStyle w:val="ListParagraph"/>
        <w:numPr>
          <w:ilvl w:val="0"/>
          <w:numId w:val="92"/>
        </w:numPr>
        <w:ind w:left="709"/>
        <w:rPr>
          <w:ins w:id="2210" w:author="Author"/>
          <w:del w:id="2211" w:author="Author"/>
        </w:rPr>
        <w:pPrChange w:id="2212" w:author="Author">
          <w:pPr>
            <w:pStyle w:val="ListParagraph"/>
            <w:numPr>
              <w:numId w:val="92"/>
            </w:numPr>
            <w:ind w:hanging="360"/>
          </w:pPr>
        </w:pPrChange>
      </w:pPr>
      <w:ins w:id="2213" w:author="Author">
        <w:del w:id="2214" w:author="Author">
          <w:r w:rsidDel="00BC4D20">
            <w:delText>Here is one of the example of the assistant cards</w:delText>
          </w:r>
        </w:del>
      </w:ins>
    </w:p>
    <w:p w14:paraId="097536E5" w14:textId="7836E944" w:rsidR="006F7824" w:rsidRPr="00444A96" w:rsidDel="00BC4D20" w:rsidRDefault="006F7824" w:rsidP="001B1647">
      <w:pPr>
        <w:pStyle w:val="ListParagraph"/>
        <w:ind w:left="709"/>
        <w:rPr>
          <w:ins w:id="2215" w:author="Author"/>
          <w:del w:id="2216" w:author="Author"/>
        </w:rPr>
        <w:pPrChange w:id="2217" w:author="Author">
          <w:pPr>
            <w:pStyle w:val="Heading4"/>
          </w:pPr>
        </w:pPrChange>
      </w:pPr>
      <w:ins w:id="2218" w:author="Author">
        <w:del w:id="2219" w:author="Author">
          <w:r w:rsidDel="00BC4D20">
            <w:rPr>
              <w:noProof/>
            </w:rPr>
            <w:drawing>
              <wp:inline distT="0" distB="0" distL="0" distR="0" wp14:anchorId="1CF67308" wp14:editId="1D1E8204">
                <wp:extent cx="5852160" cy="2150127"/>
                <wp:effectExtent l="0" t="0" r="0" b="2540"/>
                <wp:docPr id="72" name="Picture 72"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chart, application, pie char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855587" cy="2151386"/>
                        </a:xfrm>
                        <a:prstGeom prst="rect">
                          <a:avLst/>
                        </a:prstGeom>
                        <a:noFill/>
                        <a:ln>
                          <a:noFill/>
                        </a:ln>
                      </pic:spPr>
                    </pic:pic>
                  </a:graphicData>
                </a:graphic>
              </wp:inline>
            </w:drawing>
          </w:r>
        </w:del>
      </w:ins>
    </w:p>
    <w:p w14:paraId="25F5D21A" w14:textId="6D9FC365" w:rsidR="00EE2408" w:rsidRPr="00EE2408" w:rsidDel="00BC4D20" w:rsidRDefault="00EE2408" w:rsidP="001B1647">
      <w:pPr>
        <w:ind w:left="709"/>
        <w:rPr>
          <w:ins w:id="2220" w:author="Author"/>
          <w:del w:id="2221" w:author="Author"/>
        </w:rPr>
        <w:pPrChange w:id="2222" w:author="Author">
          <w:pPr>
            <w:pStyle w:val="NormalWeb"/>
            <w:shd w:val="clear" w:color="auto" w:fill="FFFFFF"/>
          </w:pPr>
        </w:pPrChange>
      </w:pPr>
    </w:p>
    <w:p w14:paraId="78662B2D" w14:textId="590326EB" w:rsidR="005A020E" w:rsidRPr="00F83C81" w:rsidDel="00BC4D20" w:rsidRDefault="00F83C81" w:rsidP="001B1647">
      <w:pPr>
        <w:pStyle w:val="Heading4"/>
        <w:ind w:left="709"/>
        <w:rPr>
          <w:ins w:id="2223" w:author="Author"/>
          <w:del w:id="2224" w:author="Author"/>
          <w:rFonts w:ascii="Segoe UI" w:hAnsi="Segoe UI"/>
          <w:sz w:val="20"/>
        </w:rPr>
        <w:pPrChange w:id="2225" w:author="Author">
          <w:pPr>
            <w:pStyle w:val="NormalWeb"/>
            <w:shd w:val="clear" w:color="auto" w:fill="FFFFFF"/>
          </w:pPr>
        </w:pPrChange>
      </w:pPr>
      <w:ins w:id="2226" w:author="Author">
        <w:del w:id="2227" w:author="Author">
          <w:r w:rsidDel="00BC4D20">
            <w:delText xml:space="preserve">Task 1: </w:delText>
          </w:r>
          <w:r w:rsidRPr="00F83C81" w:rsidDel="00BC4D20">
            <w:delText>Enable and configure standard Sales Insights features</w:delText>
          </w:r>
        </w:del>
      </w:ins>
    </w:p>
    <w:p w14:paraId="5EBD1AB6" w14:textId="68F8E6DA" w:rsidR="00DD7885" w:rsidDel="00BC4D20" w:rsidRDefault="00DD7885" w:rsidP="001B1647">
      <w:pPr>
        <w:pStyle w:val="Heading4"/>
        <w:ind w:left="709"/>
        <w:rPr>
          <w:ins w:id="2228" w:author="Author"/>
          <w:del w:id="2229" w:author="Author"/>
        </w:rPr>
        <w:pPrChange w:id="2230" w:author="Author">
          <w:pPr/>
        </w:pPrChange>
      </w:pPr>
    </w:p>
    <w:p w14:paraId="6095A099" w14:textId="055EDD20" w:rsidR="007A5E9E" w:rsidDel="00BC4D20" w:rsidRDefault="0030560B" w:rsidP="001B1647">
      <w:pPr>
        <w:ind w:left="709"/>
        <w:rPr>
          <w:del w:id="2231" w:author="Author"/>
        </w:rPr>
        <w:pPrChange w:id="2232" w:author="Author">
          <w:pPr/>
        </w:pPrChange>
      </w:pPr>
      <w:ins w:id="2233" w:author="Author">
        <w:del w:id="2234" w:author="Author">
          <w:r w:rsidRPr="0030560B" w:rsidDel="00BC4D20">
            <w:delText>By default, the standard assistant is enabled.</w:delText>
          </w:r>
        </w:del>
      </w:ins>
    </w:p>
    <w:p w14:paraId="6F4ECD5B" w14:textId="2355BC57" w:rsidR="0030560B" w:rsidRPr="007A5E9E" w:rsidDel="00BC4D20" w:rsidRDefault="0030560B" w:rsidP="001B1647">
      <w:pPr>
        <w:ind w:left="709"/>
        <w:rPr>
          <w:ins w:id="2235" w:author="Author"/>
          <w:del w:id="2236" w:author="Author"/>
        </w:rPr>
        <w:pPrChange w:id="2237" w:author="Author">
          <w:pPr>
            <w:pStyle w:val="Heading2"/>
          </w:pPr>
        </w:pPrChange>
      </w:pPr>
    </w:p>
    <w:p w14:paraId="63D0F888" w14:textId="2ACF4446" w:rsidR="002B4F01" w:rsidRPr="002B4F01" w:rsidDel="00BC4D20" w:rsidRDefault="002B4F01" w:rsidP="001B1647">
      <w:pPr>
        <w:numPr>
          <w:ilvl w:val="0"/>
          <w:numId w:val="91"/>
        </w:numPr>
        <w:shd w:val="clear" w:color="auto" w:fill="FFFFFF"/>
        <w:spacing w:before="100" w:beforeAutospacing="1" w:after="100" w:afterAutospacing="1" w:line="240" w:lineRule="auto"/>
        <w:ind w:left="709"/>
        <w:rPr>
          <w:ins w:id="2238" w:author="Author"/>
          <w:del w:id="2239" w:author="Author"/>
          <w:rFonts w:eastAsia="Times New Roman" w:cs="Segoe UI"/>
          <w:color w:val="171717"/>
          <w:szCs w:val="20"/>
          <w:lang w:val="en-SG" w:eastAsia="en-SG"/>
          <w:rPrChange w:id="2240" w:author="Author">
            <w:rPr>
              <w:ins w:id="2241" w:author="Author"/>
              <w:del w:id="2242" w:author="Author"/>
              <w:rFonts w:eastAsia="Times New Roman" w:cs="Segoe UI"/>
              <w:color w:val="171717"/>
              <w:sz w:val="24"/>
              <w:szCs w:val="24"/>
              <w:lang w:val="en-SG" w:eastAsia="en-SG"/>
            </w:rPr>
          </w:rPrChange>
        </w:rPr>
        <w:pPrChange w:id="2243" w:author="Author">
          <w:pPr>
            <w:numPr>
              <w:numId w:val="91"/>
            </w:numPr>
            <w:shd w:val="clear" w:color="auto" w:fill="FFFFFF"/>
            <w:tabs>
              <w:tab w:val="num" w:pos="720"/>
            </w:tabs>
            <w:spacing w:before="100" w:beforeAutospacing="1" w:after="100" w:afterAutospacing="1" w:line="240" w:lineRule="auto"/>
            <w:ind w:left="1290" w:hanging="360"/>
          </w:pPr>
        </w:pPrChange>
      </w:pPr>
      <w:ins w:id="2244" w:author="Author">
        <w:del w:id="2245" w:author="Author">
          <w:r w:rsidRPr="002B4F01" w:rsidDel="00BC4D20">
            <w:rPr>
              <w:rFonts w:eastAsia="Times New Roman" w:cs="Segoe UI"/>
              <w:color w:val="171717"/>
              <w:szCs w:val="20"/>
              <w:lang w:val="en-SG" w:eastAsia="en-SG"/>
              <w:rPrChange w:id="2246" w:author="Author">
                <w:rPr>
                  <w:rFonts w:eastAsia="Times New Roman" w:cs="Segoe UI"/>
                  <w:color w:val="171717"/>
                  <w:sz w:val="24"/>
                  <w:szCs w:val="24"/>
                  <w:lang w:val="en-SG" w:eastAsia="en-SG"/>
                </w:rPr>
              </w:rPrChange>
            </w:rPr>
            <w:delText>Sign in to Dynamics 365 Sales, and go to the Sales Hub app.</w:delText>
          </w:r>
        </w:del>
      </w:ins>
    </w:p>
    <w:p w14:paraId="62DB69B9" w14:textId="59EE62EF" w:rsidR="002B4F01" w:rsidRPr="002B4F01" w:rsidDel="00BC4D20" w:rsidRDefault="002B4F01" w:rsidP="001B1647">
      <w:pPr>
        <w:numPr>
          <w:ilvl w:val="0"/>
          <w:numId w:val="91"/>
        </w:numPr>
        <w:shd w:val="clear" w:color="auto" w:fill="FFFFFF"/>
        <w:spacing w:before="100" w:beforeAutospacing="1" w:after="100" w:afterAutospacing="1" w:line="240" w:lineRule="auto"/>
        <w:ind w:left="709"/>
        <w:rPr>
          <w:ins w:id="2247" w:author="Author"/>
          <w:del w:id="2248" w:author="Author"/>
          <w:rFonts w:eastAsia="Times New Roman" w:cs="Segoe UI"/>
          <w:color w:val="171717"/>
          <w:szCs w:val="20"/>
          <w:lang w:val="en-SG" w:eastAsia="en-SG"/>
          <w:rPrChange w:id="2249" w:author="Author">
            <w:rPr>
              <w:ins w:id="2250" w:author="Author"/>
              <w:del w:id="2251" w:author="Author"/>
              <w:rFonts w:eastAsia="Times New Roman" w:cs="Segoe UI"/>
              <w:color w:val="171717"/>
              <w:sz w:val="24"/>
              <w:szCs w:val="24"/>
              <w:lang w:val="en-SG" w:eastAsia="en-SG"/>
            </w:rPr>
          </w:rPrChange>
        </w:rPr>
        <w:pPrChange w:id="2252" w:author="Author">
          <w:pPr>
            <w:numPr>
              <w:numId w:val="91"/>
            </w:numPr>
            <w:shd w:val="clear" w:color="auto" w:fill="FFFFFF"/>
            <w:tabs>
              <w:tab w:val="num" w:pos="720"/>
            </w:tabs>
            <w:spacing w:before="100" w:beforeAutospacing="1" w:after="100" w:afterAutospacing="1" w:line="240" w:lineRule="auto"/>
            <w:ind w:left="1290" w:hanging="360"/>
          </w:pPr>
        </w:pPrChange>
      </w:pPr>
      <w:ins w:id="2253" w:author="Author">
        <w:del w:id="2254" w:author="Author">
          <w:r w:rsidRPr="002B4F01" w:rsidDel="00BC4D20">
            <w:rPr>
              <w:rFonts w:eastAsia="Times New Roman" w:cs="Segoe UI"/>
              <w:color w:val="171717"/>
              <w:szCs w:val="20"/>
              <w:lang w:val="en-SG" w:eastAsia="en-SG"/>
              <w:rPrChange w:id="2255" w:author="Author">
                <w:rPr>
                  <w:rFonts w:eastAsia="Times New Roman" w:cs="Segoe UI"/>
                  <w:color w:val="171717"/>
                  <w:sz w:val="24"/>
                  <w:szCs w:val="24"/>
                  <w:lang w:val="en-SG" w:eastAsia="en-SG"/>
                </w:rPr>
              </w:rPrChange>
            </w:rPr>
            <w:delText>Go to </w:delText>
          </w:r>
          <w:r w:rsidRPr="002B4F01" w:rsidDel="00BC4D20">
            <w:rPr>
              <w:rFonts w:eastAsia="Times New Roman" w:cs="Segoe UI"/>
              <w:b/>
              <w:bCs/>
              <w:color w:val="171717"/>
              <w:szCs w:val="20"/>
              <w:lang w:val="en-SG" w:eastAsia="en-SG"/>
              <w:rPrChange w:id="2256" w:author="Author">
                <w:rPr>
                  <w:rFonts w:eastAsia="Times New Roman" w:cs="Segoe UI"/>
                  <w:b/>
                  <w:bCs/>
                  <w:color w:val="171717"/>
                  <w:sz w:val="24"/>
                  <w:szCs w:val="24"/>
                  <w:lang w:val="en-SG" w:eastAsia="en-SG"/>
                </w:rPr>
              </w:rPrChange>
            </w:rPr>
            <w:delText>Change area</w:delText>
          </w:r>
          <w:r w:rsidRPr="002B4F01" w:rsidDel="00BC4D20">
            <w:rPr>
              <w:rFonts w:eastAsia="Times New Roman" w:cs="Segoe UI"/>
              <w:color w:val="171717"/>
              <w:szCs w:val="20"/>
              <w:lang w:val="en-SG" w:eastAsia="en-SG"/>
              <w:rPrChange w:id="2257" w:author="Author">
                <w:rPr>
                  <w:rFonts w:eastAsia="Times New Roman" w:cs="Segoe UI"/>
                  <w:color w:val="171717"/>
                  <w:sz w:val="24"/>
                  <w:szCs w:val="24"/>
                  <w:lang w:val="en-SG" w:eastAsia="en-SG"/>
                </w:rPr>
              </w:rPrChange>
            </w:rPr>
            <w:delText> in the lower-left corner of the page, and select </w:delText>
          </w:r>
          <w:r w:rsidRPr="002B4F01" w:rsidDel="00BC4D20">
            <w:rPr>
              <w:rFonts w:eastAsia="Times New Roman" w:cs="Segoe UI"/>
              <w:b/>
              <w:bCs/>
              <w:color w:val="171717"/>
              <w:szCs w:val="20"/>
              <w:lang w:val="en-SG" w:eastAsia="en-SG"/>
              <w:rPrChange w:id="2258" w:author="Author">
                <w:rPr>
                  <w:rFonts w:eastAsia="Times New Roman" w:cs="Segoe UI"/>
                  <w:b/>
                  <w:bCs/>
                  <w:color w:val="171717"/>
                  <w:sz w:val="24"/>
                  <w:szCs w:val="24"/>
                  <w:lang w:val="en-SG" w:eastAsia="en-SG"/>
                </w:rPr>
              </w:rPrChange>
            </w:rPr>
            <w:delText>Sales Insights settings</w:delText>
          </w:r>
          <w:r w:rsidRPr="002B4F01" w:rsidDel="00BC4D20">
            <w:rPr>
              <w:rFonts w:eastAsia="Times New Roman" w:cs="Segoe UI"/>
              <w:color w:val="171717"/>
              <w:szCs w:val="20"/>
              <w:lang w:val="en-SG" w:eastAsia="en-SG"/>
              <w:rPrChange w:id="2259" w:author="Author">
                <w:rPr>
                  <w:rFonts w:eastAsia="Times New Roman" w:cs="Segoe UI"/>
                  <w:color w:val="171717"/>
                  <w:sz w:val="24"/>
                  <w:szCs w:val="24"/>
                  <w:lang w:val="en-SG" w:eastAsia="en-SG"/>
                </w:rPr>
              </w:rPrChange>
            </w:rPr>
            <w:delText>.</w:delText>
          </w:r>
        </w:del>
      </w:ins>
    </w:p>
    <w:p w14:paraId="1673C2C3" w14:textId="5792BE0A" w:rsidR="002B4F01" w:rsidRPr="002B4F01" w:rsidDel="00BC4D20" w:rsidRDefault="002B4F01" w:rsidP="001B1647">
      <w:pPr>
        <w:shd w:val="clear" w:color="auto" w:fill="FFFFFF"/>
        <w:spacing w:before="100" w:beforeAutospacing="1" w:after="100" w:afterAutospacing="1" w:line="240" w:lineRule="auto"/>
        <w:ind w:left="709"/>
        <w:rPr>
          <w:ins w:id="2260" w:author="Author"/>
          <w:del w:id="2261" w:author="Author"/>
          <w:rFonts w:eastAsia="Times New Roman" w:cs="Segoe UI"/>
          <w:color w:val="171717"/>
          <w:szCs w:val="20"/>
          <w:lang w:val="en-SG" w:eastAsia="en-SG"/>
          <w:rPrChange w:id="2262" w:author="Author">
            <w:rPr>
              <w:ins w:id="2263" w:author="Author"/>
              <w:del w:id="2264" w:author="Author"/>
              <w:rFonts w:eastAsia="Times New Roman" w:cs="Segoe UI"/>
              <w:color w:val="171717"/>
              <w:sz w:val="24"/>
              <w:szCs w:val="24"/>
              <w:lang w:val="en-SG" w:eastAsia="en-SG"/>
            </w:rPr>
          </w:rPrChange>
        </w:rPr>
        <w:pPrChange w:id="2265" w:author="Author">
          <w:pPr>
            <w:shd w:val="clear" w:color="auto" w:fill="FFFFFF"/>
            <w:spacing w:before="100" w:beforeAutospacing="1" w:after="100" w:afterAutospacing="1" w:line="240" w:lineRule="auto"/>
            <w:ind w:left="1290"/>
          </w:pPr>
        </w:pPrChange>
      </w:pPr>
      <w:ins w:id="2266" w:author="Author">
        <w:del w:id="2267" w:author="Author">
          <w:r w:rsidRPr="002B4F01" w:rsidDel="00BC4D20">
            <w:rPr>
              <w:rFonts w:eastAsia="Times New Roman" w:cs="Segoe UI"/>
              <w:noProof/>
              <w:color w:val="171717"/>
              <w:szCs w:val="20"/>
              <w:lang w:val="en-SG" w:eastAsia="en-SG"/>
              <w:rPrChange w:id="2268" w:author="Author">
                <w:rPr>
                  <w:rFonts w:eastAsia="Times New Roman" w:cs="Segoe UI"/>
                  <w:noProof/>
                  <w:color w:val="171717"/>
                  <w:sz w:val="24"/>
                  <w:szCs w:val="24"/>
                  <w:lang w:val="en-SG" w:eastAsia="en-SG"/>
                </w:rPr>
              </w:rPrChange>
            </w:rPr>
            <w:drawing>
              <wp:inline distT="0" distB="0" distL="0" distR="0" wp14:anchorId="57213229" wp14:editId="29CAC4F3">
                <wp:extent cx="2125980" cy="2240280"/>
                <wp:effectExtent l="0" t="0" r="7620" b="7620"/>
                <wp:docPr id="62" name="Picture 62" descr="Select Sales Insight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lect Sales Insights setting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25980" cy="2240280"/>
                        </a:xfrm>
                        <a:prstGeom prst="rect">
                          <a:avLst/>
                        </a:prstGeom>
                        <a:noFill/>
                        <a:ln>
                          <a:noFill/>
                        </a:ln>
                      </pic:spPr>
                    </pic:pic>
                  </a:graphicData>
                </a:graphic>
              </wp:inline>
            </w:drawing>
          </w:r>
        </w:del>
      </w:ins>
    </w:p>
    <w:p w14:paraId="291E10E0" w14:textId="6CA66401" w:rsidR="004C4201" w:rsidDel="00BC4D20" w:rsidRDefault="004C4201" w:rsidP="001B1647">
      <w:pPr>
        <w:numPr>
          <w:ilvl w:val="0"/>
          <w:numId w:val="91"/>
        </w:numPr>
        <w:shd w:val="clear" w:color="auto" w:fill="FFFFFF"/>
        <w:spacing w:before="100" w:beforeAutospacing="1" w:after="100" w:afterAutospacing="1" w:line="240" w:lineRule="auto"/>
        <w:ind w:left="709"/>
        <w:rPr>
          <w:ins w:id="2269" w:author="Author"/>
          <w:del w:id="2270" w:author="Author"/>
          <w:rFonts w:eastAsia="Times New Roman" w:cs="Segoe UI"/>
          <w:color w:val="171717"/>
          <w:szCs w:val="20"/>
          <w:lang w:val="en-SG" w:eastAsia="en-SG"/>
        </w:rPr>
        <w:pPrChange w:id="2271" w:author="Author">
          <w:pPr>
            <w:numPr>
              <w:numId w:val="91"/>
            </w:numPr>
            <w:shd w:val="clear" w:color="auto" w:fill="FFFFFF"/>
            <w:tabs>
              <w:tab w:val="num" w:pos="720"/>
            </w:tabs>
            <w:spacing w:before="100" w:beforeAutospacing="1" w:after="100" w:afterAutospacing="1" w:line="240" w:lineRule="auto"/>
            <w:ind w:left="1290" w:hanging="360"/>
          </w:pPr>
        </w:pPrChange>
      </w:pPr>
      <w:ins w:id="2272" w:author="Author">
        <w:del w:id="2273" w:author="Author">
          <w:r w:rsidDel="00BC4D20">
            <w:rPr>
              <w:rFonts w:eastAsia="Times New Roman" w:cs="Segoe UI"/>
              <w:color w:val="171717"/>
              <w:szCs w:val="20"/>
              <w:lang w:val="en-SG" w:eastAsia="en-SG"/>
            </w:rPr>
            <w:delText>By default you can see the settings already</w:delText>
          </w:r>
        </w:del>
      </w:ins>
    </w:p>
    <w:p w14:paraId="6CD75D69" w14:textId="4804D735" w:rsidR="004C4201" w:rsidDel="00BC4D20" w:rsidRDefault="004C4201" w:rsidP="001B1647">
      <w:pPr>
        <w:shd w:val="clear" w:color="auto" w:fill="FFFFFF"/>
        <w:spacing w:before="100" w:beforeAutospacing="1" w:after="100" w:afterAutospacing="1" w:line="240" w:lineRule="auto"/>
        <w:ind w:left="709"/>
        <w:rPr>
          <w:ins w:id="2274" w:author="Author"/>
          <w:del w:id="2275" w:author="Author"/>
          <w:rFonts w:eastAsia="Times New Roman" w:cs="Segoe UI"/>
          <w:color w:val="171717"/>
          <w:szCs w:val="20"/>
          <w:lang w:val="en-SG" w:eastAsia="en-SG"/>
        </w:rPr>
        <w:pPrChange w:id="2276" w:author="Author">
          <w:pPr>
            <w:numPr>
              <w:numId w:val="91"/>
            </w:numPr>
            <w:shd w:val="clear" w:color="auto" w:fill="FFFFFF"/>
            <w:tabs>
              <w:tab w:val="num" w:pos="720"/>
            </w:tabs>
            <w:spacing w:before="100" w:beforeAutospacing="1" w:after="100" w:afterAutospacing="1" w:line="240" w:lineRule="auto"/>
            <w:ind w:left="1290" w:hanging="360"/>
          </w:pPr>
        </w:pPrChange>
      </w:pPr>
      <w:ins w:id="2277" w:author="Author">
        <w:del w:id="2278" w:author="Author">
          <w:r w:rsidDel="00BC4D20">
            <w:rPr>
              <w:noProof/>
            </w:rPr>
            <w:drawing>
              <wp:inline distT="0" distB="0" distL="0" distR="0" wp14:anchorId="3C02AF78" wp14:editId="4FB29D30">
                <wp:extent cx="5687656" cy="2971800"/>
                <wp:effectExtent l="0" t="0" r="8890" b="0"/>
                <wp:docPr id="64" name="Picture 6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eams&#10;&#10;Description automatically generated"/>
                        <pic:cNvPicPr/>
                      </pic:nvPicPr>
                      <pic:blipFill>
                        <a:blip r:embed="rId80"/>
                        <a:stretch>
                          <a:fillRect/>
                        </a:stretch>
                      </pic:blipFill>
                      <pic:spPr>
                        <a:xfrm>
                          <a:off x="0" y="0"/>
                          <a:ext cx="5691175" cy="2973639"/>
                        </a:xfrm>
                        <a:prstGeom prst="rect">
                          <a:avLst/>
                        </a:prstGeom>
                      </pic:spPr>
                    </pic:pic>
                  </a:graphicData>
                </a:graphic>
              </wp:inline>
            </w:drawing>
          </w:r>
        </w:del>
      </w:ins>
    </w:p>
    <w:p w14:paraId="72038389" w14:textId="69C62C90" w:rsidR="002B4F01" w:rsidRPr="002B4F01" w:rsidDel="00BC4D20" w:rsidRDefault="002B4F01" w:rsidP="001B1647">
      <w:pPr>
        <w:numPr>
          <w:ilvl w:val="0"/>
          <w:numId w:val="91"/>
        </w:numPr>
        <w:shd w:val="clear" w:color="auto" w:fill="FFFFFF"/>
        <w:spacing w:before="100" w:beforeAutospacing="1" w:after="100" w:afterAutospacing="1" w:line="240" w:lineRule="auto"/>
        <w:ind w:left="709"/>
        <w:rPr>
          <w:ins w:id="2279" w:author="Author"/>
          <w:del w:id="2280" w:author="Author"/>
          <w:rFonts w:eastAsia="Times New Roman" w:cs="Segoe UI"/>
          <w:color w:val="171717"/>
          <w:szCs w:val="20"/>
          <w:lang w:val="en-SG" w:eastAsia="en-SG"/>
          <w:rPrChange w:id="2281" w:author="Author">
            <w:rPr>
              <w:ins w:id="2282" w:author="Author"/>
              <w:del w:id="2283" w:author="Author"/>
              <w:rFonts w:eastAsia="Times New Roman" w:cs="Segoe UI"/>
              <w:color w:val="171717"/>
              <w:sz w:val="24"/>
              <w:szCs w:val="24"/>
              <w:lang w:val="en-SG" w:eastAsia="en-SG"/>
            </w:rPr>
          </w:rPrChange>
        </w:rPr>
        <w:pPrChange w:id="2284" w:author="Author">
          <w:pPr>
            <w:numPr>
              <w:numId w:val="91"/>
            </w:numPr>
            <w:shd w:val="clear" w:color="auto" w:fill="FFFFFF"/>
            <w:tabs>
              <w:tab w:val="num" w:pos="720"/>
            </w:tabs>
            <w:spacing w:before="100" w:beforeAutospacing="1" w:after="100" w:afterAutospacing="1" w:line="240" w:lineRule="auto"/>
            <w:ind w:left="1290" w:hanging="360"/>
          </w:pPr>
        </w:pPrChange>
      </w:pPr>
      <w:ins w:id="2285" w:author="Author">
        <w:del w:id="2286" w:author="Author">
          <w:r w:rsidRPr="002B4F01" w:rsidDel="00BC4D20">
            <w:rPr>
              <w:rFonts w:eastAsia="Times New Roman" w:cs="Segoe UI"/>
              <w:color w:val="171717"/>
              <w:szCs w:val="20"/>
              <w:lang w:val="en-SG" w:eastAsia="en-SG"/>
              <w:rPrChange w:id="2287" w:author="Author">
                <w:rPr>
                  <w:rFonts w:eastAsia="Times New Roman" w:cs="Segoe UI"/>
                  <w:color w:val="171717"/>
                  <w:sz w:val="24"/>
                  <w:szCs w:val="24"/>
                  <w:lang w:val="en-SG" w:eastAsia="en-SG"/>
                </w:rPr>
              </w:rPrChange>
            </w:rPr>
            <w:delText>In the </w:delText>
          </w:r>
          <w:r w:rsidRPr="002B4F01" w:rsidDel="00BC4D20">
            <w:rPr>
              <w:rFonts w:eastAsia="Times New Roman" w:cs="Segoe UI"/>
              <w:b/>
              <w:bCs/>
              <w:color w:val="171717"/>
              <w:szCs w:val="20"/>
              <w:lang w:val="en-SG" w:eastAsia="en-SG"/>
              <w:rPrChange w:id="2288" w:author="Author">
                <w:rPr>
                  <w:rFonts w:eastAsia="Times New Roman" w:cs="Segoe UI"/>
                  <w:b/>
                  <w:bCs/>
                  <w:color w:val="171717"/>
                  <w:sz w:val="24"/>
                  <w:szCs w:val="24"/>
                  <w:lang w:val="en-SG" w:eastAsia="en-SG"/>
                </w:rPr>
              </w:rPrChange>
            </w:rPr>
            <w:delText>Terms of service</w:delText>
          </w:r>
          <w:r w:rsidRPr="002B4F01" w:rsidDel="00BC4D20">
            <w:rPr>
              <w:rFonts w:eastAsia="Times New Roman" w:cs="Segoe UI"/>
              <w:color w:val="171717"/>
              <w:szCs w:val="20"/>
              <w:lang w:val="en-SG" w:eastAsia="en-SG"/>
              <w:rPrChange w:id="2289" w:author="Author">
                <w:rPr>
                  <w:rFonts w:eastAsia="Times New Roman" w:cs="Segoe UI"/>
                  <w:color w:val="171717"/>
                  <w:sz w:val="24"/>
                  <w:szCs w:val="24"/>
                  <w:lang w:val="en-SG" w:eastAsia="en-SG"/>
                </w:rPr>
              </w:rPrChange>
            </w:rPr>
            <w:delText> section, select </w:delText>
          </w:r>
          <w:r w:rsidRPr="002B4F01" w:rsidDel="00BC4D20">
            <w:rPr>
              <w:rFonts w:eastAsia="Times New Roman" w:cs="Segoe UI"/>
              <w:b/>
              <w:bCs/>
              <w:color w:val="171717"/>
              <w:szCs w:val="20"/>
              <w:lang w:val="en-SG" w:eastAsia="en-SG"/>
              <w:rPrChange w:id="2290" w:author="Author">
                <w:rPr>
                  <w:rFonts w:eastAsia="Times New Roman" w:cs="Segoe UI"/>
                  <w:b/>
                  <w:bCs/>
                  <w:color w:val="171717"/>
                  <w:sz w:val="24"/>
                  <w:szCs w:val="24"/>
                  <w:lang w:val="en-SG" w:eastAsia="en-SG"/>
                </w:rPr>
              </w:rPrChange>
            </w:rPr>
            <w:delText>I agree</w:delText>
          </w:r>
          <w:r w:rsidRPr="002B4F01" w:rsidDel="00BC4D20">
            <w:rPr>
              <w:rFonts w:eastAsia="Times New Roman" w:cs="Segoe UI"/>
              <w:color w:val="171717"/>
              <w:szCs w:val="20"/>
              <w:lang w:val="en-SG" w:eastAsia="en-SG"/>
              <w:rPrChange w:id="2291" w:author="Author">
                <w:rPr>
                  <w:rFonts w:eastAsia="Times New Roman" w:cs="Segoe UI"/>
                  <w:color w:val="171717"/>
                  <w:sz w:val="24"/>
                  <w:szCs w:val="24"/>
                  <w:lang w:val="en-SG" w:eastAsia="en-SG"/>
                </w:rPr>
              </w:rPrChange>
            </w:rPr>
            <w:delText>.</w:delText>
          </w:r>
        </w:del>
      </w:ins>
    </w:p>
    <w:p w14:paraId="0BDA10AA" w14:textId="5951973B" w:rsidR="002B4F01" w:rsidRPr="002B4F01" w:rsidDel="00BC4D20" w:rsidRDefault="002B4F01" w:rsidP="001B1647">
      <w:pPr>
        <w:shd w:val="clear" w:color="auto" w:fill="FFFFFF"/>
        <w:spacing w:before="100" w:beforeAutospacing="1" w:after="100" w:afterAutospacing="1" w:line="240" w:lineRule="auto"/>
        <w:ind w:left="709"/>
        <w:rPr>
          <w:ins w:id="2292" w:author="Author"/>
          <w:del w:id="2293" w:author="Author"/>
          <w:rFonts w:eastAsia="Times New Roman" w:cs="Segoe UI"/>
          <w:color w:val="171717"/>
          <w:szCs w:val="20"/>
          <w:lang w:val="en-SG" w:eastAsia="en-SG"/>
          <w:rPrChange w:id="2294" w:author="Author">
            <w:rPr>
              <w:ins w:id="2295" w:author="Author"/>
              <w:del w:id="2296" w:author="Author"/>
              <w:rFonts w:eastAsia="Times New Roman" w:cs="Segoe UI"/>
              <w:color w:val="171717"/>
              <w:sz w:val="24"/>
              <w:szCs w:val="24"/>
              <w:lang w:val="en-SG" w:eastAsia="en-SG"/>
            </w:rPr>
          </w:rPrChange>
        </w:rPr>
        <w:pPrChange w:id="2297" w:author="Author">
          <w:pPr>
            <w:shd w:val="clear" w:color="auto" w:fill="FFFFFF"/>
            <w:spacing w:before="100" w:beforeAutospacing="1" w:after="100" w:afterAutospacing="1" w:line="240" w:lineRule="auto"/>
            <w:ind w:left="1290"/>
          </w:pPr>
        </w:pPrChange>
      </w:pPr>
      <w:ins w:id="2298" w:author="Author">
        <w:del w:id="2299" w:author="Author">
          <w:r w:rsidRPr="002B4F01" w:rsidDel="00BC4D20">
            <w:rPr>
              <w:rFonts w:eastAsia="Times New Roman" w:cs="Segoe UI"/>
              <w:noProof/>
              <w:color w:val="171717"/>
              <w:szCs w:val="20"/>
              <w:lang w:val="en-SG" w:eastAsia="en-SG"/>
              <w:rPrChange w:id="2300" w:author="Author">
                <w:rPr>
                  <w:rFonts w:eastAsia="Times New Roman" w:cs="Segoe UI"/>
                  <w:noProof/>
                  <w:color w:val="171717"/>
                  <w:sz w:val="24"/>
                  <w:szCs w:val="24"/>
                  <w:lang w:val="en-SG" w:eastAsia="en-SG"/>
                </w:rPr>
              </w:rPrChange>
            </w:rPr>
            <w:drawing>
              <wp:inline distT="0" distB="0" distL="0" distR="0" wp14:anchorId="2F8E2F8E" wp14:editId="4D07274A">
                <wp:extent cx="3810000" cy="2461260"/>
                <wp:effectExtent l="0" t="0" r="0" b="0"/>
                <wp:docPr id="61" name="Picture 61" descr="Agree to the terms of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gree to the terms of servi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00" cy="2461260"/>
                        </a:xfrm>
                        <a:prstGeom prst="rect">
                          <a:avLst/>
                        </a:prstGeom>
                        <a:noFill/>
                        <a:ln>
                          <a:noFill/>
                        </a:ln>
                      </pic:spPr>
                    </pic:pic>
                  </a:graphicData>
                </a:graphic>
              </wp:inline>
            </w:drawing>
          </w:r>
          <w:r w:rsidR="003D62CE" w:rsidRPr="003D62CE" w:rsidDel="00BC4D20">
            <w:rPr>
              <w:noProof/>
            </w:rPr>
            <w:delText xml:space="preserve"> </w:delText>
          </w:r>
          <w:r w:rsidR="003D62CE" w:rsidDel="00BC4D20">
            <w:rPr>
              <w:noProof/>
            </w:rPr>
            <w:drawing>
              <wp:inline distT="0" distB="0" distL="0" distR="0" wp14:anchorId="15C0771E" wp14:editId="09A36ED7">
                <wp:extent cx="5387340" cy="2814885"/>
                <wp:effectExtent l="0" t="0" r="3810" b="5080"/>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80"/>
                        <a:stretch>
                          <a:fillRect/>
                        </a:stretch>
                      </pic:blipFill>
                      <pic:spPr>
                        <a:xfrm>
                          <a:off x="0" y="0"/>
                          <a:ext cx="5389136" cy="2815823"/>
                        </a:xfrm>
                        <a:prstGeom prst="rect">
                          <a:avLst/>
                        </a:prstGeom>
                      </pic:spPr>
                    </pic:pic>
                  </a:graphicData>
                </a:graphic>
              </wp:inline>
            </w:drawing>
          </w:r>
        </w:del>
      </w:ins>
    </w:p>
    <w:p w14:paraId="47BE00D4" w14:textId="327297F6" w:rsidR="002B4F01" w:rsidRPr="002B4F01" w:rsidDel="00BC4D20" w:rsidRDefault="002B4F01" w:rsidP="001B1647">
      <w:pPr>
        <w:shd w:val="clear" w:color="auto" w:fill="FFFFFF"/>
        <w:spacing w:before="100" w:beforeAutospacing="1" w:after="100" w:afterAutospacing="1" w:line="240" w:lineRule="auto"/>
        <w:ind w:left="709"/>
        <w:rPr>
          <w:ins w:id="2301" w:author="Author"/>
          <w:del w:id="2302" w:author="Author"/>
          <w:rFonts w:eastAsia="Times New Roman" w:cs="Segoe UI"/>
          <w:color w:val="171717"/>
          <w:szCs w:val="20"/>
          <w:lang w:val="en-SG" w:eastAsia="en-SG"/>
          <w:rPrChange w:id="2303" w:author="Author">
            <w:rPr>
              <w:ins w:id="2304" w:author="Author"/>
              <w:del w:id="2305" w:author="Author"/>
              <w:rFonts w:eastAsia="Times New Roman" w:cs="Segoe UI"/>
              <w:color w:val="171717"/>
              <w:sz w:val="24"/>
              <w:szCs w:val="24"/>
              <w:lang w:val="en-SG" w:eastAsia="en-SG"/>
            </w:rPr>
          </w:rPrChange>
        </w:rPr>
        <w:pPrChange w:id="2306" w:author="Author">
          <w:pPr>
            <w:shd w:val="clear" w:color="auto" w:fill="FFFFFF"/>
            <w:spacing w:before="100" w:beforeAutospacing="1" w:after="100" w:afterAutospacing="1" w:line="240" w:lineRule="auto"/>
            <w:ind w:left="1290"/>
          </w:pPr>
        </w:pPrChange>
      </w:pPr>
      <w:ins w:id="2307" w:author="Author">
        <w:del w:id="2308" w:author="Author">
          <w:r w:rsidRPr="002B4F01" w:rsidDel="00BC4D20">
            <w:rPr>
              <w:rFonts w:eastAsia="Times New Roman" w:cs="Segoe UI"/>
              <w:color w:val="171717"/>
              <w:szCs w:val="20"/>
              <w:lang w:val="en-SG" w:eastAsia="en-SG"/>
              <w:rPrChange w:id="2309" w:author="Author">
                <w:rPr>
                  <w:rFonts w:eastAsia="Times New Roman" w:cs="Segoe UI"/>
                  <w:color w:val="171717"/>
                  <w:sz w:val="24"/>
                  <w:szCs w:val="24"/>
                  <w:lang w:val="en-SG" w:eastAsia="en-SG"/>
                </w:rPr>
              </w:rPrChange>
            </w:rPr>
            <w:delText>The standard Sales Insights features are enabled for your organization and you can configure features such as the standard assistant, auto capture (standard), and email engagement (standard).</w:delText>
          </w:r>
        </w:del>
      </w:ins>
    </w:p>
    <w:p w14:paraId="5F32B242" w14:textId="40CEC679" w:rsidR="002B4F01" w:rsidRPr="002B4F01" w:rsidDel="00BC4D20" w:rsidRDefault="002B4F01" w:rsidP="001B1647">
      <w:pPr>
        <w:shd w:val="clear" w:color="auto" w:fill="FFFFFF"/>
        <w:spacing w:before="100" w:beforeAutospacing="1" w:after="100" w:afterAutospacing="1" w:line="240" w:lineRule="auto"/>
        <w:ind w:left="709"/>
        <w:rPr>
          <w:ins w:id="2310" w:author="Author"/>
          <w:del w:id="2311" w:author="Author"/>
          <w:rFonts w:eastAsia="Times New Roman" w:cs="Segoe UI"/>
          <w:color w:val="171717"/>
          <w:sz w:val="24"/>
          <w:szCs w:val="24"/>
          <w:lang w:val="en-SG" w:eastAsia="en-SG"/>
        </w:rPr>
        <w:pPrChange w:id="2312" w:author="Author">
          <w:pPr>
            <w:shd w:val="clear" w:color="auto" w:fill="FFFFFF"/>
            <w:spacing w:before="100" w:beforeAutospacing="1" w:after="100" w:afterAutospacing="1" w:line="240" w:lineRule="auto"/>
            <w:ind w:left="1290"/>
          </w:pPr>
        </w:pPrChange>
      </w:pPr>
      <w:ins w:id="2313" w:author="Author">
        <w:del w:id="2314" w:author="Author">
          <w:r w:rsidRPr="002B4F01" w:rsidDel="00BC4D20">
            <w:rPr>
              <w:rFonts w:eastAsia="Times New Roman" w:cs="Segoe UI"/>
              <w:noProof/>
              <w:color w:val="171717"/>
              <w:sz w:val="24"/>
              <w:szCs w:val="24"/>
              <w:lang w:val="en-SG" w:eastAsia="en-SG"/>
            </w:rPr>
            <w:drawing>
              <wp:inline distT="0" distB="0" distL="0" distR="0" wp14:anchorId="7CC31A32" wp14:editId="2A9BE3A3">
                <wp:extent cx="3817620" cy="2171700"/>
                <wp:effectExtent l="0" t="0" r="0" b="0"/>
                <wp:docPr id="60" name="Picture 60" descr="Standard Sales Insights feature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andard Sales Insights features enabl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17620" cy="2171700"/>
                        </a:xfrm>
                        <a:prstGeom prst="rect">
                          <a:avLst/>
                        </a:prstGeom>
                        <a:noFill/>
                        <a:ln>
                          <a:noFill/>
                        </a:ln>
                      </pic:spPr>
                    </pic:pic>
                  </a:graphicData>
                </a:graphic>
              </wp:inline>
            </w:drawing>
          </w:r>
        </w:del>
      </w:ins>
    </w:p>
    <w:p w14:paraId="33631581" w14:textId="3E8D8B2E" w:rsidR="007A5E9E" w:rsidDel="002B4F01" w:rsidRDefault="007A5E9E" w:rsidP="001B1647">
      <w:pPr>
        <w:pStyle w:val="ListParagraph"/>
        <w:numPr>
          <w:ilvl w:val="0"/>
          <w:numId w:val="90"/>
        </w:numPr>
        <w:ind w:left="709"/>
        <w:rPr>
          <w:ins w:id="2315" w:author="Author"/>
          <w:del w:id="2316" w:author="Author"/>
        </w:rPr>
        <w:pPrChange w:id="2317" w:author="Author">
          <w:pPr/>
        </w:pPrChange>
      </w:pPr>
    </w:p>
    <w:p w14:paraId="14FB2565" w14:textId="77777777" w:rsidR="007A5E9E" w:rsidRPr="007A5E9E" w:rsidRDefault="007A5E9E" w:rsidP="001B1647">
      <w:pPr>
        <w:ind w:left="709"/>
        <w:rPr>
          <w:ins w:id="2318" w:author="Author"/>
        </w:rPr>
        <w:pPrChange w:id="2319" w:author="Author">
          <w:pPr>
            <w:pStyle w:val="Heading2"/>
          </w:pPr>
        </w:pPrChange>
      </w:pPr>
    </w:p>
    <w:p w14:paraId="7096C17F" w14:textId="67F750BA" w:rsidR="00B442C2" w:rsidDel="00E11E4B" w:rsidRDefault="00B442C2" w:rsidP="00E11E4B">
      <w:pPr>
        <w:pStyle w:val="Heading2"/>
        <w:rPr>
          <w:del w:id="2320" w:author="Author"/>
        </w:rPr>
        <w:pPrChange w:id="2321" w:author="Author">
          <w:pPr/>
        </w:pPrChange>
      </w:pPr>
      <w:del w:id="2322" w:author="Author">
        <w:r w:rsidRPr="7F493B95" w:rsidDel="00CC7F46">
          <w:delText xml:space="preserve">Now </w:delText>
        </w:r>
        <w:r w:rsidR="002078BE" w:rsidRPr="7F493B95" w:rsidDel="00CC7F46">
          <w:delText xml:space="preserve">let’s </w:delText>
        </w:r>
        <w:r w:rsidR="009055A3" w:rsidRPr="7F493B95" w:rsidDel="00CC7F46">
          <w:delText>try out the bot using one of the 4 pre-built lessons included when you create a new bot.</w:delText>
        </w:r>
      </w:del>
    </w:p>
    <w:p w14:paraId="15E0EDFA" w14:textId="32914899" w:rsidR="00E11E4B" w:rsidRDefault="00E11E4B" w:rsidP="00E11E4B">
      <w:pPr>
        <w:pStyle w:val="Heading2"/>
        <w:rPr>
          <w:ins w:id="2323" w:author="Author"/>
        </w:rPr>
      </w:pPr>
      <w:bookmarkStart w:id="2324" w:name="_Toc84692735"/>
      <w:ins w:id="2325" w:author="Author">
        <w:r>
          <w:t>Exercise 2: Create Marketing Emails</w:t>
        </w:r>
        <w:bookmarkEnd w:id="2324"/>
      </w:ins>
    </w:p>
    <w:p w14:paraId="0A9AD5CD" w14:textId="76A7952C" w:rsidR="00E11E4B" w:rsidRPr="00E11E4B" w:rsidRDefault="00E11E4B" w:rsidP="00E11E4B">
      <w:pPr>
        <w:rPr>
          <w:ins w:id="2326" w:author="Author"/>
        </w:rPr>
      </w:pPr>
      <w:ins w:id="2327" w:author="Author">
        <w:r>
          <w:t>*To be added</w:t>
        </w:r>
      </w:ins>
    </w:p>
    <w:p w14:paraId="0B440345" w14:textId="06AEB06C" w:rsidR="00E11E4B" w:rsidRDefault="00E11E4B" w:rsidP="00E11E4B">
      <w:pPr>
        <w:pStyle w:val="Heading2"/>
        <w:rPr>
          <w:ins w:id="2328" w:author="Author"/>
        </w:rPr>
      </w:pPr>
      <w:bookmarkStart w:id="2329" w:name="_Toc84692736"/>
      <w:ins w:id="2330" w:author="Author">
        <w:r>
          <w:t>Exercise 3: Create Customer Journey (Basic)</w:t>
        </w:r>
        <w:bookmarkEnd w:id="2329"/>
      </w:ins>
    </w:p>
    <w:p w14:paraId="28747ECA" w14:textId="77777777" w:rsidR="00E11E4B" w:rsidRPr="00B540EB" w:rsidRDefault="00E11E4B" w:rsidP="00E11E4B">
      <w:pPr>
        <w:rPr>
          <w:ins w:id="2331" w:author="Author"/>
        </w:rPr>
      </w:pPr>
      <w:ins w:id="2332" w:author="Author">
        <w:r>
          <w:t>*To be added</w:t>
        </w:r>
      </w:ins>
    </w:p>
    <w:p w14:paraId="76B2CD50" w14:textId="77777777" w:rsidR="00E11E4B" w:rsidRPr="00E11E4B" w:rsidRDefault="00E11E4B" w:rsidP="00E11E4B">
      <w:pPr>
        <w:rPr>
          <w:ins w:id="2333" w:author="Author"/>
          <w:rPrChange w:id="2334" w:author="Author">
            <w:rPr>
              <w:ins w:id="2335" w:author="Author"/>
            </w:rPr>
          </w:rPrChange>
        </w:rPr>
        <w:pPrChange w:id="2336" w:author="Author">
          <w:pPr/>
        </w:pPrChange>
      </w:pPr>
    </w:p>
    <w:p w14:paraId="79AFDB5B" w14:textId="277C6FA0" w:rsidR="00E11E4B" w:rsidRDefault="00E11E4B" w:rsidP="00E11E4B">
      <w:pPr>
        <w:pStyle w:val="Heading2"/>
        <w:rPr>
          <w:ins w:id="2337" w:author="Author"/>
        </w:rPr>
      </w:pPr>
      <w:bookmarkStart w:id="2338" w:name="_Toc84692737"/>
      <w:ins w:id="2339" w:author="Author">
        <w:r>
          <w:t>Exercise 4: Experience Real Time Event Based Marketing – Customer Journey Orchestration</w:t>
        </w:r>
        <w:bookmarkEnd w:id="2338"/>
      </w:ins>
    </w:p>
    <w:p w14:paraId="431F1CC4" w14:textId="77777777" w:rsidR="00E11E4B" w:rsidRPr="00B540EB" w:rsidRDefault="00E11E4B" w:rsidP="00E11E4B">
      <w:pPr>
        <w:rPr>
          <w:ins w:id="2340" w:author="Author"/>
        </w:rPr>
      </w:pPr>
      <w:ins w:id="2341" w:author="Author">
        <w:r>
          <w:t>*To be added</w:t>
        </w:r>
      </w:ins>
    </w:p>
    <w:p w14:paraId="6BD30984" w14:textId="77777777" w:rsidR="00E11E4B" w:rsidRPr="00E11E4B" w:rsidRDefault="00E11E4B" w:rsidP="00E11E4B">
      <w:pPr>
        <w:rPr>
          <w:ins w:id="2342" w:author="Author"/>
          <w:rPrChange w:id="2343" w:author="Author">
            <w:rPr>
              <w:ins w:id="2344" w:author="Author"/>
            </w:rPr>
          </w:rPrChange>
        </w:rPr>
        <w:pPrChange w:id="2345" w:author="Author">
          <w:pPr/>
        </w:pPrChange>
      </w:pPr>
    </w:p>
    <w:p w14:paraId="75048EE4" w14:textId="6ED5A060" w:rsidR="000F0F79" w:rsidDel="00CC7F46" w:rsidRDefault="00CE526C" w:rsidP="007A5E9E">
      <w:pPr>
        <w:spacing w:before="120"/>
        <w:rPr>
          <w:del w:id="2346" w:author="Author"/>
        </w:rPr>
      </w:pPr>
      <w:bookmarkStart w:id="2347" w:name="_Toc492640584"/>
      <w:commentRangeStart w:id="2348"/>
      <w:commentRangeEnd w:id="2348"/>
      <w:del w:id="2349" w:author="Author">
        <w:r w:rsidDel="00CC7F46">
          <w:rPr>
            <w:rStyle w:val="CommentReference"/>
          </w:rPr>
          <w:commentReference w:id="2348"/>
        </w:r>
        <w:r w:rsidR="00DE36DA" w:rsidDel="00CC7F46">
          <w:rPr>
            <w:noProof/>
          </w:rPr>
          <w:drawing>
            <wp:inline distT="0" distB="0" distL="0" distR="0" wp14:anchorId="0C6DD5F4" wp14:editId="628CD333">
              <wp:extent cx="5486400" cy="3060700"/>
              <wp:effectExtent l="19050" t="19050" r="19050" b="2540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9-12-31 at 2.53.59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86400" cy="3060700"/>
                      </a:xfrm>
                      <a:prstGeom prst="rect">
                        <a:avLst/>
                      </a:prstGeom>
                      <a:ln w="9525">
                        <a:solidFill>
                          <a:schemeClr val="tx1"/>
                        </a:solidFill>
                      </a:ln>
                    </pic:spPr>
                  </pic:pic>
                </a:graphicData>
              </a:graphic>
            </wp:inline>
          </w:drawing>
        </w:r>
      </w:del>
    </w:p>
    <w:p w14:paraId="77A82A9C" w14:textId="1CB59FE2" w:rsidR="00812B7C" w:rsidRPr="00812B7C" w:rsidDel="00CC7F46" w:rsidRDefault="3F759FFE" w:rsidP="007A5E9E">
      <w:pPr>
        <w:pStyle w:val="ListParagraph"/>
        <w:numPr>
          <w:ilvl w:val="0"/>
          <w:numId w:val="50"/>
        </w:numPr>
        <w:rPr>
          <w:del w:id="2350" w:author="Author"/>
          <w:rFonts w:asciiTheme="minorHAnsi" w:eastAsiaTheme="minorEastAsia" w:hAnsiTheme="minorHAnsi"/>
          <w:vanish/>
          <w:szCs w:val="20"/>
        </w:rPr>
      </w:pPr>
      <w:del w:id="2351" w:author="Author">
        <w:r w:rsidRPr="7F493B95" w:rsidDel="00CC7F46">
          <w:rPr>
            <w:rFonts w:asciiTheme="minorHAnsi" w:hAnsiTheme="minorHAnsi"/>
          </w:rPr>
          <w:delText>To show the Test bot, in the bottom left corner of the screen, click Test your bot. (If the button says “Hide bot”, then your Test bot is already showing.)</w:delText>
        </w:r>
      </w:del>
    </w:p>
    <w:p w14:paraId="783EA581" w14:textId="604EBAAB" w:rsidR="00812B7C" w:rsidDel="00CC7F46" w:rsidRDefault="000F015E" w:rsidP="007A5E9E">
      <w:pPr>
        <w:pStyle w:val="ListParagraph"/>
        <w:numPr>
          <w:ilvl w:val="0"/>
          <w:numId w:val="50"/>
        </w:numPr>
        <w:rPr>
          <w:del w:id="2352" w:author="Author"/>
          <w:rFonts w:asciiTheme="minorHAnsi" w:hAnsiTheme="minorHAnsi"/>
        </w:rPr>
      </w:pPr>
      <w:del w:id="2353" w:author="Author">
        <w:r w:rsidDel="00CC7F46">
          <w:rPr>
            <w:rFonts w:asciiTheme="minorHAnsi" w:hAnsiTheme="minorHAnsi"/>
          </w:rPr>
          <w:delText xml:space="preserve"> </w:delText>
        </w:r>
        <w:r w:rsidR="00812B7C" w:rsidRPr="7F493B95" w:rsidDel="00CC7F46">
          <w:rPr>
            <w:rFonts w:asciiTheme="minorHAnsi" w:hAnsiTheme="minorHAnsi"/>
          </w:rPr>
          <w:delText>At the top of</w:delText>
        </w:r>
        <w:r w:rsidR="009C2993" w:rsidRPr="7F493B95" w:rsidDel="00CC7F46">
          <w:rPr>
            <w:rFonts w:asciiTheme="minorHAnsi" w:hAnsiTheme="minorHAnsi"/>
          </w:rPr>
          <w:delText xml:space="preserve"> the </w:delText>
        </w:r>
        <w:r w:rsidR="0034533F" w:rsidRPr="7F493B95" w:rsidDel="00CC7F46">
          <w:rPr>
            <w:rFonts w:asciiTheme="minorHAnsi" w:hAnsiTheme="minorHAnsi"/>
          </w:rPr>
          <w:delText>T</w:delText>
        </w:r>
        <w:r w:rsidR="00812B7C" w:rsidRPr="7F493B95" w:rsidDel="00CC7F46">
          <w:rPr>
            <w:rFonts w:asciiTheme="minorHAnsi" w:hAnsiTheme="minorHAnsi"/>
          </w:rPr>
          <w:delText>est bot</w:delText>
        </w:r>
        <w:r w:rsidR="009C2993" w:rsidRPr="7F493B95" w:rsidDel="00CC7F46">
          <w:rPr>
            <w:rFonts w:asciiTheme="minorHAnsi" w:hAnsiTheme="minorHAnsi"/>
          </w:rPr>
          <w:delText xml:space="preserve">, turn on </w:delText>
        </w:r>
        <w:r w:rsidR="00812B7C" w:rsidRPr="7F493B95" w:rsidDel="00CC7F46">
          <w:rPr>
            <w:rFonts w:asciiTheme="minorHAnsi" w:hAnsiTheme="minorHAnsi"/>
          </w:rPr>
          <w:delText xml:space="preserve">the </w:delText>
        </w:r>
        <w:r w:rsidR="009C2993" w:rsidRPr="7F493B95" w:rsidDel="00CC7F46">
          <w:rPr>
            <w:rFonts w:asciiTheme="minorHAnsi" w:hAnsiTheme="minorHAnsi"/>
            <w:b/>
            <w:bCs/>
          </w:rPr>
          <w:delText>Trac</w:delText>
        </w:r>
        <w:r w:rsidR="00D56B81" w:rsidRPr="7F493B95" w:rsidDel="00CC7F46">
          <w:rPr>
            <w:rFonts w:asciiTheme="minorHAnsi" w:hAnsiTheme="minorHAnsi"/>
            <w:b/>
            <w:bCs/>
          </w:rPr>
          <w:delText>k</w:delText>
        </w:r>
        <w:r w:rsidR="003013A0" w:rsidRPr="7F493B95" w:rsidDel="00CC7F46">
          <w:rPr>
            <w:rFonts w:asciiTheme="minorHAnsi" w:hAnsiTheme="minorHAnsi"/>
            <w:b/>
            <w:bCs/>
          </w:rPr>
          <w:delText xml:space="preserve"> between topics</w:delText>
        </w:r>
        <w:r w:rsidR="009C2993" w:rsidRPr="7F493B95" w:rsidDel="00CC7F46">
          <w:rPr>
            <w:rFonts w:asciiTheme="minorHAnsi" w:hAnsiTheme="minorHAnsi"/>
          </w:rPr>
          <w:delText xml:space="preserve"> </w:delText>
        </w:r>
        <w:r w:rsidR="003013A0" w:rsidRPr="7F493B95" w:rsidDel="00CC7F46">
          <w:rPr>
            <w:rFonts w:asciiTheme="minorHAnsi" w:hAnsiTheme="minorHAnsi"/>
          </w:rPr>
          <w:delText>toggle</w:delText>
        </w:r>
        <w:r w:rsidR="00812B7C" w:rsidRPr="7F493B95" w:rsidDel="00CC7F46">
          <w:rPr>
            <w:rFonts w:asciiTheme="minorHAnsi" w:hAnsiTheme="minorHAnsi"/>
          </w:rPr>
          <w:delText>.</w:delText>
        </w:r>
      </w:del>
    </w:p>
    <w:p w14:paraId="47590BB7" w14:textId="597FADBA" w:rsidR="0073004A" w:rsidDel="00CC7F46" w:rsidRDefault="004D54C7" w:rsidP="007A5E9E">
      <w:pPr>
        <w:pStyle w:val="ListParagraph"/>
        <w:numPr>
          <w:ilvl w:val="0"/>
          <w:numId w:val="50"/>
        </w:numPr>
        <w:rPr>
          <w:del w:id="2354" w:author="Author"/>
          <w:rFonts w:asciiTheme="minorHAnsi" w:hAnsiTheme="minorHAnsi"/>
        </w:rPr>
      </w:pPr>
      <w:del w:id="2355" w:author="Author">
        <w:r w:rsidRPr="29B79D20" w:rsidDel="00CC7F46">
          <w:rPr>
            <w:rFonts w:asciiTheme="minorHAnsi" w:hAnsiTheme="minorHAnsi"/>
          </w:rPr>
          <w:delText>At</w:delText>
        </w:r>
        <w:r w:rsidR="00812B7C" w:rsidRPr="29B79D20" w:rsidDel="00CC7F46">
          <w:rPr>
            <w:rFonts w:asciiTheme="minorHAnsi" w:hAnsiTheme="minorHAnsi"/>
          </w:rPr>
          <w:delText xml:space="preserve"> the </w:delText>
        </w:r>
        <w:r w:rsidRPr="29B79D20" w:rsidDel="00CC7F46">
          <w:rPr>
            <w:rFonts w:asciiTheme="minorHAnsi" w:hAnsiTheme="minorHAnsi"/>
            <w:b/>
            <w:bCs/>
          </w:rPr>
          <w:delText>Type your message</w:delText>
        </w:r>
        <w:r w:rsidRPr="29B79D20" w:rsidDel="00CC7F46">
          <w:rPr>
            <w:rFonts w:asciiTheme="minorHAnsi" w:hAnsiTheme="minorHAnsi"/>
          </w:rPr>
          <w:delText xml:space="preserve"> prompt</w:delText>
        </w:r>
        <w:r w:rsidR="00812B7C" w:rsidRPr="29B79D20" w:rsidDel="00CC7F46">
          <w:rPr>
            <w:rFonts w:asciiTheme="minorHAnsi" w:hAnsiTheme="minorHAnsi"/>
          </w:rPr>
          <w:delText xml:space="preserve"> at the bottom of the </w:delText>
        </w:r>
        <w:r w:rsidR="007C5915" w:rsidRPr="29B79D20" w:rsidDel="00CC7F46">
          <w:rPr>
            <w:rFonts w:asciiTheme="minorHAnsi" w:hAnsiTheme="minorHAnsi"/>
          </w:rPr>
          <w:delText>Test bot</w:delText>
        </w:r>
        <w:r w:rsidR="00812B7C" w:rsidRPr="29B79D20" w:rsidDel="00CC7F46">
          <w:rPr>
            <w:rFonts w:asciiTheme="minorHAnsi" w:hAnsiTheme="minorHAnsi"/>
          </w:rPr>
          <w:delText xml:space="preserve">, </w:delText>
        </w:r>
        <w:r w:rsidR="009C2993" w:rsidRPr="29B79D20" w:rsidDel="00CC7F46">
          <w:rPr>
            <w:rFonts w:asciiTheme="minorHAnsi" w:hAnsiTheme="minorHAnsi"/>
          </w:rPr>
          <w:delText>type</w:delText>
        </w:r>
        <w:r w:rsidR="00110400" w:rsidRPr="29B79D20" w:rsidDel="00CC7F46">
          <w:rPr>
            <w:rFonts w:asciiTheme="minorHAnsi" w:hAnsiTheme="minorHAnsi"/>
          </w:rPr>
          <w:delText>:</w:delText>
        </w:r>
        <w:r w:rsidR="009C2993" w:rsidRPr="29B79D20" w:rsidDel="00CC7F46">
          <w:rPr>
            <w:rFonts w:asciiTheme="minorHAnsi" w:hAnsiTheme="minorHAnsi"/>
          </w:rPr>
          <w:delText xml:space="preserve"> </w:delText>
        </w:r>
        <w:r w:rsidR="009C2993" w:rsidRPr="29B79D20" w:rsidDel="00CC7F46">
          <w:rPr>
            <w:rFonts w:asciiTheme="minorHAnsi" w:hAnsiTheme="minorHAnsi"/>
            <w:b/>
            <w:bCs/>
          </w:rPr>
          <w:delText>Hello</w:delText>
        </w:r>
        <w:r w:rsidR="0073004A" w:rsidRPr="29B79D20" w:rsidDel="00CC7F46">
          <w:rPr>
            <w:rFonts w:asciiTheme="minorHAnsi" w:hAnsiTheme="minorHAnsi"/>
          </w:rPr>
          <w:delText xml:space="preserve"> and </w:delText>
        </w:r>
        <w:r w:rsidRPr="29B79D20" w:rsidDel="00CC7F46">
          <w:rPr>
            <w:rFonts w:asciiTheme="minorHAnsi" w:hAnsiTheme="minorHAnsi"/>
          </w:rPr>
          <w:delText xml:space="preserve">then </w:delText>
        </w:r>
        <w:r w:rsidR="0073004A" w:rsidRPr="29B79D20" w:rsidDel="00CC7F46">
          <w:rPr>
            <w:rFonts w:asciiTheme="minorHAnsi" w:hAnsiTheme="minorHAnsi"/>
          </w:rPr>
          <w:delText>cl</w:delText>
        </w:r>
        <w:r w:rsidR="00706B68" w:rsidRPr="29B79D20" w:rsidDel="00CC7F46">
          <w:rPr>
            <w:rFonts w:asciiTheme="minorHAnsi" w:hAnsiTheme="minorHAnsi"/>
          </w:rPr>
          <w:delText xml:space="preserve">ick the </w:delText>
        </w:r>
        <w:r w:rsidR="00706B68" w:rsidRPr="29B79D20" w:rsidDel="00CC7F46">
          <w:rPr>
            <w:rFonts w:asciiTheme="minorHAnsi" w:hAnsiTheme="minorHAnsi"/>
            <w:b/>
            <w:bCs/>
          </w:rPr>
          <w:delText xml:space="preserve">Send </w:delText>
        </w:r>
        <w:r w:rsidR="00DD194E" w:rsidDel="00CC7F46">
          <w:rPr>
            <w:noProof/>
          </w:rPr>
          <w:drawing>
            <wp:inline distT="0" distB="0" distL="0" distR="0" wp14:anchorId="2D762261" wp14:editId="7973FD8A">
              <wp:extent cx="172443" cy="146562"/>
              <wp:effectExtent l="0" t="0" r="0" b="6350"/>
              <wp:docPr id="1434131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91">
                        <a:extLst>
                          <a:ext uri="{53640926-AAD7-44D8-BBD7-CCE9431645EC}">
                            <a14:shadowObscured xmlns:a14="http://schemas.microsoft.com/office/drawing/2010/main" xmlns:ask="http://schemas.microsoft.com/office/drawing/2018/sketchyshapes" xmlns:w="http://schemas.openxmlformats.org/wordprocessingml/2006/main" xmlns:w10="urn:schemas-microsoft-com:office:word" xmlns:v="urn:schemas-microsoft-com:vml" xmlns:o="urn:schemas-microsoft-com:office:office" xmlns=""/>
                          </a:ext>
                        </a:extLst>
                      </a:blip>
                      <a:srcRect l="11274" t="11426" r="22689" b="14778"/>
                      <a:stretch>
                        <a:fillRect/>
                      </a:stretch>
                    </pic:blipFill>
                    <pic:spPr>
                      <a:xfrm>
                        <a:off x="0" y="0"/>
                        <a:ext cx="172443" cy="146562"/>
                      </a:xfrm>
                      <a:prstGeom prst="rect">
                        <a:avLst/>
                      </a:prstGeom>
                    </pic:spPr>
                  </pic:pic>
                </a:graphicData>
              </a:graphic>
            </wp:inline>
          </w:drawing>
        </w:r>
        <w:r w:rsidR="00DD194E" w:rsidRPr="29B79D20" w:rsidDel="00CC7F46">
          <w:rPr>
            <w:rFonts w:asciiTheme="minorHAnsi" w:hAnsiTheme="minorHAnsi"/>
          </w:rPr>
          <w:delText xml:space="preserve"> </w:delText>
        </w:r>
        <w:r w:rsidR="00706B68" w:rsidRPr="29B79D20" w:rsidDel="00CC7F46">
          <w:rPr>
            <w:rFonts w:asciiTheme="minorHAnsi" w:hAnsiTheme="minorHAnsi"/>
          </w:rPr>
          <w:delText>button</w:delText>
        </w:r>
        <w:r w:rsidR="0073004A" w:rsidRPr="29B79D20" w:rsidDel="00CC7F46">
          <w:rPr>
            <w:rFonts w:asciiTheme="minorHAnsi" w:hAnsiTheme="minorHAnsi"/>
          </w:rPr>
          <w:delText>.</w:delText>
        </w:r>
      </w:del>
    </w:p>
    <w:p w14:paraId="2E0AE530" w14:textId="1238933D" w:rsidR="005325AA" w:rsidDel="00CC7F46" w:rsidRDefault="005325AA" w:rsidP="007A5E9E">
      <w:pPr>
        <w:pStyle w:val="ListParagraph"/>
        <w:ind w:left="450"/>
        <w:rPr>
          <w:del w:id="2356" w:author="Author"/>
          <w:rFonts w:asciiTheme="minorHAnsi" w:hAnsiTheme="minorHAnsi"/>
        </w:rPr>
      </w:pPr>
    </w:p>
    <w:p w14:paraId="2F06BAB0" w14:textId="207C91E2" w:rsidR="00AF5965" w:rsidDel="00CC7F46" w:rsidRDefault="00706B68" w:rsidP="007A5E9E">
      <w:pPr>
        <w:pStyle w:val="ListParagraph"/>
        <w:ind w:left="450"/>
        <w:rPr>
          <w:del w:id="2357" w:author="Author"/>
          <w:rFonts w:asciiTheme="minorHAnsi" w:hAnsiTheme="minorHAnsi"/>
        </w:rPr>
      </w:pPr>
      <w:del w:id="2358" w:author="Author">
        <w:r w:rsidDel="00CC7F46">
          <w:rPr>
            <w:noProof/>
          </w:rPr>
          <w:drawing>
            <wp:inline distT="0" distB="0" distL="0" distR="0" wp14:anchorId="1A7975E0" wp14:editId="7A55EEF8">
              <wp:extent cx="5476154" cy="3045350"/>
              <wp:effectExtent l="19050" t="19050" r="10795" b="22225"/>
              <wp:docPr id="18850793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2">
                        <a:extLst>
                          <a:ext uri="{28A0092B-C50C-407E-A947-70E740481C1C}">
                            <a14:useLocalDpi xmlns:a14="http://schemas.microsoft.com/office/drawing/2010/main" val="0"/>
                          </a:ext>
                        </a:extLst>
                      </a:blip>
                      <a:stretch>
                        <a:fillRect/>
                      </a:stretch>
                    </pic:blipFill>
                    <pic:spPr>
                      <a:xfrm>
                        <a:off x="0" y="0"/>
                        <a:ext cx="5476154" cy="3045350"/>
                      </a:xfrm>
                      <a:prstGeom prst="rect">
                        <a:avLst/>
                      </a:prstGeom>
                      <a:ln w="9525">
                        <a:solidFill>
                          <a:schemeClr val="tx1"/>
                        </a:solidFill>
                      </a:ln>
                    </pic:spPr>
                  </pic:pic>
                </a:graphicData>
              </a:graphic>
            </wp:inline>
          </w:drawing>
        </w:r>
        <w:r w:rsidR="00AF5965" w:rsidRPr="29B79D20" w:rsidDel="00CC7F46">
          <w:rPr>
            <w:rFonts w:asciiTheme="minorHAnsi" w:hAnsiTheme="minorHAnsi"/>
          </w:rPr>
          <w:delText xml:space="preserve"> </w:delText>
        </w:r>
      </w:del>
    </w:p>
    <w:p w14:paraId="73B40BE3" w14:textId="65F5568D" w:rsidR="00AF5965" w:rsidDel="00CC7F46" w:rsidRDefault="00AF5965" w:rsidP="007A5E9E">
      <w:pPr>
        <w:pStyle w:val="ListParagraph"/>
        <w:ind w:left="450"/>
        <w:rPr>
          <w:del w:id="2359" w:author="Author"/>
          <w:rFonts w:asciiTheme="minorHAnsi" w:hAnsiTheme="minorHAnsi"/>
        </w:rPr>
      </w:pPr>
    </w:p>
    <w:p w14:paraId="544C4D33" w14:textId="77C73614" w:rsidR="005607DA" w:rsidDel="00CC7F46" w:rsidRDefault="00AF5965" w:rsidP="007A5E9E">
      <w:pPr>
        <w:pStyle w:val="ListParagraph"/>
        <w:ind w:left="450"/>
        <w:rPr>
          <w:del w:id="2360" w:author="Author"/>
          <w:rFonts w:asciiTheme="minorHAnsi" w:hAnsiTheme="minorHAnsi"/>
        </w:rPr>
      </w:pPr>
      <w:del w:id="2361" w:author="Author">
        <w:r w:rsidRPr="7F493B95" w:rsidDel="00CC7F46">
          <w:rPr>
            <w:rFonts w:asciiTheme="minorHAnsi" w:hAnsiTheme="minorHAnsi"/>
          </w:rPr>
          <w:delText xml:space="preserve">The bot will offer a greeting in the Test </w:delText>
        </w:r>
        <w:r w:rsidR="007C5915" w:rsidRPr="7F493B95" w:rsidDel="00CC7F46">
          <w:rPr>
            <w:rFonts w:asciiTheme="minorHAnsi" w:hAnsiTheme="minorHAnsi"/>
          </w:rPr>
          <w:delText>bot</w:delText>
        </w:r>
        <w:r w:rsidR="004D54C7" w:rsidRPr="7F493B95" w:rsidDel="00CC7F46">
          <w:rPr>
            <w:rFonts w:asciiTheme="minorHAnsi" w:hAnsiTheme="minorHAnsi"/>
          </w:rPr>
          <w:delText xml:space="preserve"> pane</w:delText>
        </w:r>
        <w:r w:rsidRPr="7F493B95" w:rsidDel="00CC7F46">
          <w:rPr>
            <w:rFonts w:asciiTheme="minorHAnsi" w:hAnsiTheme="minorHAnsi"/>
          </w:rPr>
          <w:delText xml:space="preserve">. </w:delText>
        </w:r>
      </w:del>
    </w:p>
    <w:p w14:paraId="7591B0D7" w14:textId="30729620" w:rsidR="005607DA" w:rsidDel="00CC7F46" w:rsidRDefault="005607DA" w:rsidP="007A5E9E">
      <w:pPr>
        <w:pStyle w:val="ListParagraph"/>
        <w:ind w:left="450"/>
        <w:rPr>
          <w:del w:id="2362" w:author="Author"/>
          <w:rFonts w:asciiTheme="minorHAnsi" w:hAnsiTheme="minorHAnsi"/>
        </w:rPr>
      </w:pPr>
    </w:p>
    <w:p w14:paraId="0FE0C4A6" w14:textId="74ED1C17" w:rsidR="00AF5965" w:rsidRPr="00A326F1" w:rsidDel="00CC7F46" w:rsidRDefault="005607DA" w:rsidP="007A5E9E">
      <w:pPr>
        <w:pStyle w:val="ListParagraph"/>
        <w:ind w:left="450"/>
        <w:rPr>
          <w:del w:id="2363" w:author="Author"/>
          <w:rFonts w:asciiTheme="minorHAnsi" w:hAnsiTheme="minorHAnsi"/>
        </w:rPr>
      </w:pPr>
      <w:del w:id="2364" w:author="Author">
        <w:r w:rsidRPr="7F493B95" w:rsidDel="00CC7F46">
          <w:rPr>
            <w:rFonts w:asciiTheme="minorHAnsi" w:hAnsiTheme="minorHAnsi"/>
          </w:rPr>
          <w:delText>Additionally, t</w:delText>
        </w:r>
        <w:r w:rsidR="00AF5965" w:rsidRPr="7F493B95" w:rsidDel="00CC7F46">
          <w:rPr>
            <w:rFonts w:asciiTheme="minorHAnsi" w:hAnsiTheme="minorHAnsi"/>
          </w:rPr>
          <w:delText xml:space="preserve">he </w:delText>
        </w:r>
        <w:r w:rsidR="00AF5965" w:rsidRPr="7F493B95" w:rsidDel="00CC7F46">
          <w:rPr>
            <w:rFonts w:asciiTheme="minorHAnsi" w:hAnsiTheme="minorHAnsi"/>
            <w:b/>
            <w:bCs/>
          </w:rPr>
          <w:delText>Topic</w:delText>
        </w:r>
        <w:r w:rsidR="007A7DD9" w:rsidRPr="7F493B95" w:rsidDel="00CC7F46">
          <w:rPr>
            <w:rFonts w:asciiTheme="minorHAnsi" w:hAnsiTheme="minorHAnsi"/>
            <w:b/>
            <w:bCs/>
          </w:rPr>
          <w:delText>s</w:delText>
        </w:r>
        <w:r w:rsidR="00AF5965" w:rsidRPr="7F493B95" w:rsidDel="00CC7F46">
          <w:rPr>
            <w:rFonts w:asciiTheme="minorHAnsi" w:hAnsiTheme="minorHAnsi"/>
          </w:rPr>
          <w:delText xml:space="preserve"> page will open (no matter which page you were on before) and you can </w:delText>
        </w:r>
        <w:r w:rsidR="003764AB" w:rsidRPr="7F493B95" w:rsidDel="00CC7F46">
          <w:rPr>
            <w:rFonts w:asciiTheme="minorHAnsi" w:hAnsiTheme="minorHAnsi"/>
          </w:rPr>
          <w:delText>see</w:delText>
        </w:r>
        <w:r w:rsidR="00AF5965" w:rsidRPr="7F493B95" w:rsidDel="00CC7F46">
          <w:rPr>
            <w:rFonts w:asciiTheme="minorHAnsi" w:hAnsiTheme="minorHAnsi"/>
          </w:rPr>
          <w:delText xml:space="preserve"> the greeting </w:delText>
        </w:r>
        <w:r w:rsidR="00C7200F" w:rsidRPr="7F493B95" w:rsidDel="00CC7F46">
          <w:rPr>
            <w:rFonts w:asciiTheme="minorHAnsi" w:hAnsiTheme="minorHAnsi"/>
          </w:rPr>
          <w:delText>topic</w:delText>
        </w:r>
        <w:r w:rsidR="00AF5965" w:rsidRPr="7F493B95" w:rsidDel="00CC7F46">
          <w:rPr>
            <w:rFonts w:asciiTheme="minorHAnsi" w:hAnsiTheme="minorHAnsi"/>
          </w:rPr>
          <w:delText xml:space="preserve"> </w:delText>
        </w:r>
        <w:r w:rsidR="006E0128" w:rsidRPr="7F493B95" w:rsidDel="00CC7F46">
          <w:rPr>
            <w:rFonts w:asciiTheme="minorHAnsi" w:hAnsiTheme="minorHAnsi"/>
          </w:rPr>
          <w:delText>open</w:delText>
        </w:r>
        <w:r w:rsidR="00AF5965" w:rsidRPr="7F493B95" w:rsidDel="00CC7F46">
          <w:rPr>
            <w:rFonts w:asciiTheme="minorHAnsi" w:hAnsiTheme="minorHAnsi"/>
          </w:rPr>
          <w:delText xml:space="preserve"> in the authoring canvas window, with green outline and a checkmark </w:delText>
        </w:r>
        <w:r w:rsidR="00466A85" w:rsidRPr="7F493B95" w:rsidDel="00CC7F46">
          <w:rPr>
            <w:rFonts w:asciiTheme="minorHAnsi" w:hAnsiTheme="minorHAnsi"/>
          </w:rPr>
          <w:delText xml:space="preserve">added </w:delText>
        </w:r>
        <w:r w:rsidR="00F72721" w:rsidRPr="7F493B95" w:rsidDel="00CC7F46">
          <w:rPr>
            <w:rFonts w:asciiTheme="minorHAnsi" w:hAnsiTheme="minorHAnsi"/>
          </w:rPr>
          <w:delText>for</w:delText>
        </w:r>
        <w:r w:rsidR="00AF5965" w:rsidRPr="7F493B95" w:rsidDel="00CC7F46">
          <w:rPr>
            <w:rFonts w:asciiTheme="minorHAnsi" w:hAnsiTheme="minorHAnsi"/>
          </w:rPr>
          <w:delText xml:space="preserve"> each part of the conversation </w:delText>
        </w:r>
        <w:r w:rsidR="00407D6D" w:rsidRPr="7F493B95" w:rsidDel="00CC7F46">
          <w:rPr>
            <w:rFonts w:asciiTheme="minorHAnsi" w:hAnsiTheme="minorHAnsi"/>
          </w:rPr>
          <w:delText xml:space="preserve">design </w:delText>
        </w:r>
        <w:r w:rsidR="00C7200F" w:rsidRPr="7F493B95" w:rsidDel="00CC7F46">
          <w:rPr>
            <w:rFonts w:asciiTheme="minorHAnsi" w:hAnsiTheme="minorHAnsi"/>
          </w:rPr>
          <w:delText>when</w:delText>
        </w:r>
        <w:r w:rsidR="00AF5965" w:rsidRPr="7F493B95" w:rsidDel="00CC7F46">
          <w:rPr>
            <w:rFonts w:asciiTheme="minorHAnsi" w:hAnsiTheme="minorHAnsi"/>
          </w:rPr>
          <w:delText xml:space="preserve"> it </w:delText>
        </w:r>
        <w:r w:rsidR="00407D6D" w:rsidRPr="7F493B95" w:rsidDel="00CC7F46">
          <w:rPr>
            <w:rFonts w:asciiTheme="minorHAnsi" w:hAnsiTheme="minorHAnsi"/>
          </w:rPr>
          <w:delText xml:space="preserve">is used in the </w:delText>
        </w:r>
        <w:r w:rsidR="00466A85" w:rsidRPr="7F493B95" w:rsidDel="00CC7F46">
          <w:rPr>
            <w:rFonts w:asciiTheme="minorHAnsi" w:hAnsiTheme="minorHAnsi"/>
          </w:rPr>
          <w:delText xml:space="preserve">test </w:delText>
        </w:r>
        <w:r w:rsidR="00407D6D" w:rsidRPr="7F493B95" w:rsidDel="00CC7F46">
          <w:rPr>
            <w:rFonts w:asciiTheme="minorHAnsi" w:hAnsiTheme="minorHAnsi"/>
          </w:rPr>
          <w:delText>chat</w:delText>
        </w:r>
        <w:r w:rsidR="00AF5965" w:rsidRPr="7F493B95" w:rsidDel="00CC7F46">
          <w:rPr>
            <w:rFonts w:asciiTheme="minorHAnsi" w:hAnsiTheme="minorHAnsi"/>
          </w:rPr>
          <w:delText xml:space="preserve">. (This is what the </w:delText>
        </w:r>
        <w:r w:rsidR="00AF5965" w:rsidRPr="7F493B95" w:rsidDel="00CC7F46">
          <w:rPr>
            <w:rFonts w:asciiTheme="minorHAnsi" w:hAnsiTheme="minorHAnsi"/>
            <w:b/>
            <w:bCs/>
          </w:rPr>
          <w:delText>Track between topics</w:delText>
        </w:r>
        <w:r w:rsidR="00AF5965" w:rsidRPr="7F493B95" w:rsidDel="00CC7F46">
          <w:rPr>
            <w:rFonts w:asciiTheme="minorHAnsi" w:hAnsiTheme="minorHAnsi"/>
          </w:rPr>
          <w:delText xml:space="preserve"> feature does; if you hadn’t turned this on, you wouldn’t see any changes to the page selection</w:delText>
        </w:r>
        <w:r w:rsidR="00A74899" w:rsidRPr="7F493B95" w:rsidDel="00CC7F46">
          <w:rPr>
            <w:rFonts w:asciiTheme="minorHAnsi" w:hAnsiTheme="minorHAnsi"/>
          </w:rPr>
          <w:delText xml:space="preserve"> and </w:delText>
        </w:r>
        <w:r w:rsidR="00DA3754" w:rsidRPr="7F493B95" w:rsidDel="00CC7F46">
          <w:rPr>
            <w:rFonts w:asciiTheme="minorHAnsi" w:hAnsiTheme="minorHAnsi"/>
          </w:rPr>
          <w:delText xml:space="preserve">you </w:delText>
        </w:r>
        <w:r w:rsidR="00A74899" w:rsidRPr="7F493B95" w:rsidDel="00CC7F46">
          <w:rPr>
            <w:rFonts w:asciiTheme="minorHAnsi" w:hAnsiTheme="minorHAnsi"/>
          </w:rPr>
          <w:delText xml:space="preserve">would see the </w:delText>
        </w:r>
        <w:r w:rsidR="007A7DD9" w:rsidRPr="7F493B95" w:rsidDel="00CC7F46">
          <w:rPr>
            <w:rFonts w:asciiTheme="minorHAnsi" w:hAnsiTheme="minorHAnsi"/>
          </w:rPr>
          <w:delText xml:space="preserve">green highlights in the greeting topic </w:delText>
        </w:r>
        <w:r w:rsidR="00DA3754" w:rsidRPr="7F493B95" w:rsidDel="00CC7F46">
          <w:rPr>
            <w:rFonts w:asciiTheme="minorHAnsi" w:hAnsiTheme="minorHAnsi"/>
          </w:rPr>
          <w:delText xml:space="preserve">only </w:delText>
        </w:r>
        <w:r w:rsidR="007A7DD9" w:rsidRPr="7F493B95" w:rsidDel="00CC7F46">
          <w:rPr>
            <w:rFonts w:asciiTheme="minorHAnsi" w:hAnsiTheme="minorHAnsi"/>
          </w:rPr>
          <w:delText xml:space="preserve">if you </w:delText>
        </w:r>
        <w:r w:rsidR="00DA3754" w:rsidRPr="7F493B95" w:rsidDel="00CC7F46">
          <w:rPr>
            <w:rFonts w:asciiTheme="minorHAnsi" w:hAnsiTheme="minorHAnsi"/>
          </w:rPr>
          <w:delText xml:space="preserve">had </w:delText>
        </w:r>
        <w:r w:rsidR="007A7DD9" w:rsidRPr="7F493B95" w:rsidDel="00CC7F46">
          <w:rPr>
            <w:rFonts w:asciiTheme="minorHAnsi" w:hAnsiTheme="minorHAnsi"/>
          </w:rPr>
          <w:delText>already opened it from the Topics page</w:delText>
        </w:r>
        <w:r w:rsidR="00AF5965" w:rsidRPr="7F493B95" w:rsidDel="00CC7F46">
          <w:rPr>
            <w:rFonts w:asciiTheme="minorHAnsi" w:hAnsiTheme="minorHAnsi"/>
          </w:rPr>
          <w:delText>.)</w:delText>
        </w:r>
      </w:del>
    </w:p>
    <w:p w14:paraId="639A3C4E" w14:textId="20BC2740" w:rsidR="009C2993" w:rsidRPr="00E879A7" w:rsidDel="00CC7F46" w:rsidRDefault="0023530A" w:rsidP="007A5E9E">
      <w:pPr>
        <w:rPr>
          <w:del w:id="2365" w:author="Author"/>
          <w:shd w:val="clear" w:color="auto" w:fill="FFFFFF"/>
        </w:rPr>
      </w:pPr>
      <w:del w:id="2366" w:author="Author">
        <w:r w:rsidDel="00CC7F46">
          <w:rPr>
            <w:noProof/>
          </w:rPr>
          <w:drawing>
            <wp:inline distT="0" distB="0" distL="0" distR="0" wp14:anchorId="7FCA73EA" wp14:editId="6B91AC2F">
              <wp:extent cx="5553856" cy="3098332"/>
              <wp:effectExtent l="19050" t="19050" r="27940" b="26035"/>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9-12-31 at 3.11.39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72297" cy="3108620"/>
                      </a:xfrm>
                      <a:prstGeom prst="rect">
                        <a:avLst/>
                      </a:prstGeom>
                      <a:ln w="9525">
                        <a:solidFill>
                          <a:schemeClr val="tx1"/>
                        </a:solidFill>
                      </a:ln>
                    </pic:spPr>
                  </pic:pic>
                </a:graphicData>
              </a:graphic>
            </wp:inline>
          </w:drawing>
        </w:r>
      </w:del>
    </w:p>
    <w:p w14:paraId="2F085D5F" w14:textId="290DCCF7" w:rsidR="009C2993" w:rsidRPr="00C440BA" w:rsidDel="00CC7F46" w:rsidRDefault="00C26C18" w:rsidP="007A5E9E">
      <w:pPr>
        <w:pStyle w:val="ListParagraph"/>
        <w:numPr>
          <w:ilvl w:val="0"/>
          <w:numId w:val="43"/>
        </w:numPr>
        <w:spacing w:before="180"/>
        <w:ind w:left="288" w:hanging="288"/>
        <w:contextualSpacing w:val="0"/>
        <w:rPr>
          <w:del w:id="2367" w:author="Author"/>
          <w:rFonts w:asciiTheme="minorHAnsi" w:hAnsiTheme="minorHAnsi"/>
        </w:rPr>
      </w:pPr>
      <w:del w:id="2368" w:author="Author">
        <w:r w:rsidRPr="7F493B95" w:rsidDel="00CC7F46">
          <w:rPr>
            <w:rFonts w:asciiTheme="minorHAnsi" w:hAnsiTheme="minorHAnsi"/>
          </w:rPr>
          <w:delText xml:space="preserve">In the Test bot, enter </w:delText>
        </w:r>
        <w:r w:rsidR="00466A85" w:rsidRPr="7F493B95" w:rsidDel="00CC7F46">
          <w:rPr>
            <w:rFonts w:asciiTheme="minorHAnsi" w:hAnsiTheme="minorHAnsi"/>
          </w:rPr>
          <w:delText>the following</w:delText>
        </w:r>
        <w:r w:rsidRPr="7F493B95" w:rsidDel="00CC7F46">
          <w:rPr>
            <w:rFonts w:asciiTheme="minorHAnsi" w:hAnsiTheme="minorHAnsi"/>
          </w:rPr>
          <w:delText xml:space="preserve"> message and press </w:delText>
        </w:r>
        <w:r w:rsidRPr="7F493B95" w:rsidDel="00CC7F46">
          <w:rPr>
            <w:rFonts w:asciiTheme="minorHAnsi" w:hAnsiTheme="minorHAnsi"/>
            <w:b/>
            <w:bCs/>
          </w:rPr>
          <w:delText>Send</w:delText>
        </w:r>
        <w:r w:rsidR="00110400" w:rsidRPr="7F493B95" w:rsidDel="00CC7F46">
          <w:rPr>
            <w:rFonts w:asciiTheme="minorHAnsi" w:hAnsiTheme="minorHAnsi"/>
          </w:rPr>
          <w:delText xml:space="preserve">: </w:delText>
        </w:r>
        <w:r w:rsidR="005A5D18" w:rsidRPr="7F493B95" w:rsidDel="00CC7F46">
          <w:rPr>
            <w:rFonts w:asciiTheme="minorHAnsi" w:hAnsiTheme="minorHAnsi"/>
            <w:b/>
            <w:bCs/>
          </w:rPr>
          <w:delText>stores near me</w:delText>
        </w:r>
        <w:r w:rsidR="009C2993" w:rsidRPr="7F493B95" w:rsidDel="00CC7F46">
          <w:rPr>
            <w:rFonts w:asciiTheme="minorHAnsi" w:hAnsiTheme="minorHAnsi"/>
          </w:rPr>
          <w:delText>.</w:delText>
        </w:r>
      </w:del>
    </w:p>
    <w:p w14:paraId="22D59A0B" w14:textId="26D76C5A" w:rsidR="005A5D18" w:rsidRPr="005A5D18" w:rsidDel="00CC7F46" w:rsidRDefault="005A5D18" w:rsidP="007A5E9E">
      <w:pPr>
        <w:ind w:firstLine="288"/>
        <w:rPr>
          <w:del w:id="2369" w:author="Author"/>
        </w:rPr>
      </w:pPr>
      <w:del w:id="2370" w:author="Author">
        <w:r w:rsidDel="00CC7F46">
          <w:delText xml:space="preserve">Notice that a new topic opens in the authoring canvas. You have triggered </w:delText>
        </w:r>
        <w:r w:rsidR="004D68E1" w:rsidDel="00CC7F46">
          <w:delText>one of the pre-built topics (Lesson 2).</w:delText>
        </w:r>
      </w:del>
    </w:p>
    <w:p w14:paraId="6EF2C19A" w14:textId="31648A25" w:rsidR="009C2993" w:rsidDel="00CC7F46" w:rsidRDefault="009C2993" w:rsidP="007A5E9E">
      <w:pPr>
        <w:pStyle w:val="ListParagraph"/>
        <w:spacing w:before="180"/>
        <w:ind w:left="0"/>
        <w:rPr>
          <w:del w:id="2371" w:author="Author"/>
        </w:rPr>
      </w:pPr>
    </w:p>
    <w:p w14:paraId="245F2606" w14:textId="71A9B616" w:rsidR="009C2993" w:rsidRPr="00C440BA" w:rsidDel="00CC7F46" w:rsidRDefault="009C2993" w:rsidP="007A5E9E">
      <w:pPr>
        <w:pStyle w:val="ListParagraph"/>
        <w:numPr>
          <w:ilvl w:val="1"/>
          <w:numId w:val="1"/>
        </w:numPr>
        <w:spacing w:before="180"/>
        <w:contextualSpacing w:val="0"/>
        <w:rPr>
          <w:del w:id="2372" w:author="Author"/>
          <w:rFonts w:asciiTheme="minorHAnsi" w:eastAsiaTheme="minorEastAsia" w:hAnsiTheme="minorHAnsi"/>
          <w:szCs w:val="20"/>
        </w:rPr>
      </w:pPr>
      <w:del w:id="2373" w:author="Author">
        <w:r w:rsidRPr="7F493B95" w:rsidDel="00CC7F46">
          <w:rPr>
            <w:rFonts w:asciiTheme="minorHAnsi" w:hAnsiTheme="minorHAnsi"/>
          </w:rPr>
          <w:delText xml:space="preserve">Now, </w:delText>
        </w:r>
        <w:r w:rsidR="00466A85" w:rsidRPr="7F493B95" w:rsidDel="00CC7F46">
          <w:rPr>
            <w:rFonts w:asciiTheme="minorHAnsi" w:hAnsiTheme="minorHAnsi"/>
          </w:rPr>
          <w:delText xml:space="preserve">in the test chat, </w:delText>
        </w:r>
        <w:r w:rsidRPr="7F493B95" w:rsidDel="00CC7F46">
          <w:rPr>
            <w:rFonts w:asciiTheme="minorHAnsi" w:hAnsiTheme="minorHAnsi"/>
          </w:rPr>
          <w:delText>pick the store location you want.</w:delText>
        </w:r>
      </w:del>
    </w:p>
    <w:p w14:paraId="714267CD" w14:textId="7097A806" w:rsidR="009C2993" w:rsidRPr="009320AD" w:rsidDel="00CC7F46" w:rsidRDefault="00CB5489" w:rsidP="007A5E9E">
      <w:pPr>
        <w:pStyle w:val="ListParagraph"/>
        <w:spacing w:before="180"/>
        <w:ind w:left="0"/>
        <w:rPr>
          <w:del w:id="2374" w:author="Author"/>
          <w:vertAlign w:val="subscript"/>
        </w:rPr>
      </w:pPr>
      <w:commentRangeStart w:id="2375"/>
      <w:commentRangeStart w:id="2376"/>
      <w:del w:id="2377" w:author="Author">
        <w:r w:rsidDel="00CC7F46">
          <w:rPr>
            <w:noProof/>
          </w:rPr>
          <w:drawing>
            <wp:inline distT="0" distB="0" distL="0" distR="0" wp14:anchorId="56902AD3" wp14:editId="615D0FF9">
              <wp:extent cx="5486400" cy="3026664"/>
              <wp:effectExtent l="19050" t="19050" r="19050" b="21590"/>
              <wp:docPr id="4333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86400" cy="3026664"/>
                      </a:xfrm>
                      <a:prstGeom prst="rect">
                        <a:avLst/>
                      </a:prstGeom>
                      <a:ln>
                        <a:solidFill>
                          <a:schemeClr val="tx1"/>
                        </a:solidFill>
                      </a:ln>
                    </pic:spPr>
                  </pic:pic>
                </a:graphicData>
              </a:graphic>
            </wp:inline>
          </w:drawing>
        </w:r>
        <w:commentRangeEnd w:id="2375"/>
        <w:r w:rsidR="00172985" w:rsidDel="00CC7F46">
          <w:rPr>
            <w:rStyle w:val="CommentReference"/>
            <w:rFonts w:asciiTheme="minorHAnsi" w:hAnsiTheme="minorHAnsi"/>
          </w:rPr>
          <w:commentReference w:id="2375"/>
        </w:r>
        <w:commentRangeEnd w:id="2376"/>
        <w:r w:rsidR="00A50167" w:rsidDel="00CC7F46">
          <w:rPr>
            <w:rStyle w:val="CommentReference"/>
            <w:rFonts w:asciiTheme="minorHAnsi" w:hAnsiTheme="minorHAnsi"/>
          </w:rPr>
          <w:commentReference w:id="2376"/>
        </w:r>
      </w:del>
    </w:p>
    <w:p w14:paraId="2EFAFE35" w14:textId="0515D4AF" w:rsidR="000A1DCA" w:rsidDel="00CC7F46" w:rsidRDefault="000A1DCA" w:rsidP="007A5E9E">
      <w:pPr>
        <w:rPr>
          <w:del w:id="2378" w:author="Author"/>
        </w:rPr>
      </w:pPr>
    </w:p>
    <w:p w14:paraId="6DF71609" w14:textId="65E4CB23" w:rsidR="007213A3" w:rsidDel="00CC7F46" w:rsidRDefault="00DB5362" w:rsidP="007A5E9E">
      <w:pPr>
        <w:pStyle w:val="Heading2"/>
        <w:rPr>
          <w:del w:id="2379" w:author="Author"/>
        </w:rPr>
      </w:pPr>
      <w:del w:id="2380" w:author="Author">
        <w:r w:rsidDel="00CC7F46">
          <w:delText>Exercise 3</w:delText>
        </w:r>
        <w:r w:rsidR="7C4920B2" w:rsidDel="00CC7F46">
          <w:delText xml:space="preserve">: </w:delText>
        </w:r>
        <w:r w:rsidR="006C6003" w:rsidDel="00CC7F46">
          <w:delText>Edit your conversation</w:delText>
        </w:r>
      </w:del>
    </w:p>
    <w:p w14:paraId="123C5C91" w14:textId="5CB7B9D7" w:rsidR="009575BC" w:rsidDel="00CC7F46" w:rsidRDefault="009575BC" w:rsidP="007A5E9E">
      <w:pPr>
        <w:rPr>
          <w:del w:id="2381" w:author="Author"/>
        </w:rPr>
      </w:pPr>
      <w:del w:id="2382" w:author="Author">
        <w:r w:rsidDel="00CC7F46">
          <w:delText>Now, let’s make a change to that conversation</w:delText>
        </w:r>
        <w:r w:rsidR="00A922B6" w:rsidDel="00CC7F46">
          <w:delText xml:space="preserve"> by adding another store location</w:delText>
        </w:r>
        <w:r w:rsidDel="00CC7F46">
          <w:delText xml:space="preserve">. We’ll make a copy first so that </w:delText>
        </w:r>
        <w:r w:rsidR="006F6C96" w:rsidDel="00CC7F46">
          <w:delText xml:space="preserve">later </w:delText>
        </w:r>
        <w:r w:rsidDel="00CC7F46">
          <w:delText>you</w:delText>
        </w:r>
        <w:r w:rsidR="006F6C96" w:rsidDel="00CC7F46">
          <w:delText xml:space="preserve"> can go back to the Lessons as they were written, if you want to.</w:delText>
        </w:r>
      </w:del>
    </w:p>
    <w:p w14:paraId="67F22A91" w14:textId="727A287F" w:rsidR="00C76E3A" w:rsidRPr="00356C25" w:rsidDel="00CC7F46" w:rsidRDefault="00C76E3A" w:rsidP="007A5E9E">
      <w:pPr>
        <w:pStyle w:val="Heading4"/>
        <w:rPr>
          <w:del w:id="2383" w:author="Author"/>
        </w:rPr>
      </w:pPr>
      <w:del w:id="2384" w:author="Author">
        <w:r w:rsidDel="00CC7F46">
          <w:delText xml:space="preserve">Task 1: Make a copy of the </w:delText>
        </w:r>
        <w:r w:rsidR="007364CE" w:rsidDel="00CC7F46">
          <w:delText>topic</w:delText>
        </w:r>
      </w:del>
    </w:p>
    <w:p w14:paraId="78B56344" w14:textId="0F0B6237" w:rsidR="005F05F7" w:rsidDel="00CC7F46" w:rsidRDefault="005F05F7" w:rsidP="007A5E9E">
      <w:pPr>
        <w:pStyle w:val="ListParagraph"/>
        <w:numPr>
          <w:ilvl w:val="0"/>
          <w:numId w:val="49"/>
        </w:numPr>
        <w:spacing w:before="120"/>
        <w:rPr>
          <w:del w:id="2385" w:author="Author"/>
          <w:rFonts w:asciiTheme="minorHAnsi" w:hAnsiTheme="minorHAnsi"/>
        </w:rPr>
      </w:pPr>
      <w:del w:id="2386" w:author="Author">
        <w:r w:rsidRPr="7F493B95" w:rsidDel="00CC7F46">
          <w:rPr>
            <w:rFonts w:asciiTheme="minorHAnsi" w:hAnsiTheme="minorHAnsi"/>
          </w:rPr>
          <w:delText xml:space="preserve">At the bottom left of the page, click </w:delText>
        </w:r>
        <w:r w:rsidRPr="7F493B95" w:rsidDel="00CC7F46">
          <w:rPr>
            <w:rFonts w:asciiTheme="minorHAnsi" w:hAnsiTheme="minorHAnsi"/>
            <w:b/>
            <w:bCs/>
          </w:rPr>
          <w:delText>Hide bot</w:delText>
        </w:r>
        <w:r w:rsidRPr="7F493B95" w:rsidDel="00CC7F46">
          <w:rPr>
            <w:rFonts w:asciiTheme="minorHAnsi" w:hAnsiTheme="minorHAnsi"/>
          </w:rPr>
          <w:delText xml:space="preserve"> to put the Test bot out of your way for now.</w:delText>
        </w:r>
      </w:del>
    </w:p>
    <w:p w14:paraId="08521EA5" w14:textId="103376FB" w:rsidR="005F05F7" w:rsidDel="00CC7F46" w:rsidRDefault="00DE032B" w:rsidP="007A5E9E">
      <w:pPr>
        <w:pStyle w:val="ListParagraph"/>
        <w:numPr>
          <w:ilvl w:val="0"/>
          <w:numId w:val="49"/>
        </w:numPr>
        <w:spacing w:before="120"/>
        <w:rPr>
          <w:del w:id="2387" w:author="Author"/>
          <w:rFonts w:asciiTheme="minorHAnsi" w:hAnsiTheme="minorHAnsi"/>
        </w:rPr>
      </w:pPr>
      <w:del w:id="2388" w:author="Author">
        <w:r w:rsidRPr="7F493B95" w:rsidDel="00CC7F46">
          <w:rPr>
            <w:rFonts w:asciiTheme="minorHAnsi" w:hAnsiTheme="minorHAnsi"/>
          </w:rPr>
          <w:delText>Toward</w:delText>
        </w:r>
        <w:r w:rsidR="005F05F7" w:rsidRPr="7F493B95" w:rsidDel="00CC7F46">
          <w:rPr>
            <w:rFonts w:asciiTheme="minorHAnsi" w:hAnsiTheme="minorHAnsi"/>
          </w:rPr>
          <w:delText xml:space="preserve"> the </w:delText>
        </w:r>
        <w:r w:rsidRPr="7F493B95" w:rsidDel="00CC7F46">
          <w:rPr>
            <w:rFonts w:asciiTheme="minorHAnsi" w:hAnsiTheme="minorHAnsi"/>
          </w:rPr>
          <w:delText xml:space="preserve">top </w:delText>
        </w:r>
        <w:r w:rsidR="005F05F7" w:rsidRPr="7F493B95" w:rsidDel="00CC7F46">
          <w:rPr>
            <w:rFonts w:asciiTheme="minorHAnsi" w:hAnsiTheme="minorHAnsi"/>
          </w:rPr>
          <w:delText>left of the page, click</w:delText>
        </w:r>
        <w:r w:rsidR="00913008" w:rsidRPr="7F493B95" w:rsidDel="00CC7F46">
          <w:rPr>
            <w:rFonts w:asciiTheme="minorHAnsi" w:hAnsiTheme="minorHAnsi"/>
          </w:rPr>
          <w:delText xml:space="preserve"> the</w:delText>
        </w:r>
        <w:r w:rsidR="005F05F7" w:rsidRPr="7F493B95" w:rsidDel="00CC7F46">
          <w:rPr>
            <w:rFonts w:asciiTheme="minorHAnsi" w:hAnsiTheme="minorHAnsi"/>
          </w:rPr>
          <w:delText xml:space="preserve"> </w:delText>
        </w:r>
        <w:r w:rsidR="005F05F7" w:rsidRPr="7F493B95" w:rsidDel="00CC7F46">
          <w:rPr>
            <w:rFonts w:asciiTheme="minorHAnsi" w:hAnsiTheme="minorHAnsi"/>
            <w:b/>
            <w:bCs/>
          </w:rPr>
          <w:delText>Topics</w:delText>
        </w:r>
        <w:r w:rsidR="005F05F7" w:rsidRPr="7F493B95" w:rsidDel="00CC7F46">
          <w:rPr>
            <w:rFonts w:asciiTheme="minorHAnsi" w:hAnsiTheme="minorHAnsi"/>
          </w:rPr>
          <w:delText xml:space="preserve"> </w:delText>
        </w:r>
        <w:r w:rsidR="00913008" w:rsidRPr="7F493B95" w:rsidDel="00CC7F46">
          <w:rPr>
            <w:rFonts w:asciiTheme="minorHAnsi" w:hAnsiTheme="minorHAnsi"/>
          </w:rPr>
          <w:delText xml:space="preserve">tab </w:delText>
        </w:r>
        <w:r w:rsidR="005F05F7" w:rsidRPr="7F493B95" w:rsidDel="00CC7F46">
          <w:rPr>
            <w:rFonts w:asciiTheme="minorHAnsi" w:hAnsiTheme="minorHAnsi"/>
          </w:rPr>
          <w:delText xml:space="preserve">to </w:delText>
        </w:r>
        <w:r w:rsidR="00D93848" w:rsidRPr="7F493B95" w:rsidDel="00CC7F46">
          <w:rPr>
            <w:rFonts w:asciiTheme="minorHAnsi" w:hAnsiTheme="minorHAnsi"/>
          </w:rPr>
          <w:delText>open</w:delText>
        </w:r>
        <w:r w:rsidR="005F05F7" w:rsidRPr="7F493B95" w:rsidDel="00CC7F46">
          <w:rPr>
            <w:rFonts w:asciiTheme="minorHAnsi" w:hAnsiTheme="minorHAnsi"/>
          </w:rPr>
          <w:delText xml:space="preserve"> the </w:delText>
        </w:r>
        <w:r w:rsidR="00D93848" w:rsidRPr="7F493B95" w:rsidDel="00CC7F46">
          <w:rPr>
            <w:rFonts w:asciiTheme="minorHAnsi" w:hAnsiTheme="minorHAnsi"/>
            <w:b/>
            <w:bCs/>
          </w:rPr>
          <w:delText>T</w:delText>
        </w:r>
        <w:r w:rsidR="005F05F7" w:rsidRPr="7F493B95" w:rsidDel="00CC7F46">
          <w:rPr>
            <w:rFonts w:asciiTheme="minorHAnsi" w:hAnsiTheme="minorHAnsi"/>
            <w:b/>
            <w:bCs/>
          </w:rPr>
          <w:delText>opics</w:delText>
        </w:r>
        <w:r w:rsidR="005F05F7" w:rsidRPr="7F493B95" w:rsidDel="00CC7F46">
          <w:rPr>
            <w:rFonts w:asciiTheme="minorHAnsi" w:hAnsiTheme="minorHAnsi"/>
          </w:rPr>
          <w:delText xml:space="preserve"> list.</w:delText>
        </w:r>
      </w:del>
    </w:p>
    <w:p w14:paraId="63A477B5" w14:textId="53CDFD87" w:rsidR="008E5C93" w:rsidRPr="008E5C93" w:rsidDel="00CC7F46" w:rsidRDefault="008E5C93" w:rsidP="007A5E9E">
      <w:pPr>
        <w:pStyle w:val="ListParagraph"/>
        <w:numPr>
          <w:ilvl w:val="0"/>
          <w:numId w:val="49"/>
        </w:numPr>
        <w:spacing w:before="120"/>
        <w:rPr>
          <w:del w:id="2389" w:author="Author"/>
          <w:rFonts w:asciiTheme="minorHAnsi" w:hAnsiTheme="minorHAnsi"/>
        </w:rPr>
      </w:pPr>
      <w:del w:id="2390" w:author="Author">
        <w:r w:rsidRPr="7F493B95" w:rsidDel="00CC7F46">
          <w:rPr>
            <w:rFonts w:asciiTheme="minorHAnsi" w:hAnsiTheme="minorHAnsi"/>
            <w:color w:val="333333"/>
          </w:rPr>
          <w:delText xml:space="preserve">Hover your mouse over (or </w:delText>
        </w:r>
        <w:r w:rsidR="00FC43C9" w:rsidRPr="7F493B95" w:rsidDel="00CC7F46">
          <w:rPr>
            <w:rFonts w:asciiTheme="minorHAnsi" w:hAnsiTheme="minorHAnsi"/>
            <w:color w:val="333333"/>
          </w:rPr>
          <w:delText xml:space="preserve">use the </w:delText>
        </w:r>
        <w:r w:rsidRPr="7F493B95" w:rsidDel="00CC7F46">
          <w:rPr>
            <w:rFonts w:asciiTheme="minorHAnsi" w:hAnsiTheme="minorHAnsi"/>
            <w:color w:val="333333"/>
          </w:rPr>
          <w:delText>T</w:delText>
        </w:r>
        <w:r w:rsidR="00913008" w:rsidRPr="7F493B95" w:rsidDel="00CC7F46">
          <w:rPr>
            <w:rFonts w:asciiTheme="minorHAnsi" w:hAnsiTheme="minorHAnsi"/>
            <w:color w:val="333333"/>
          </w:rPr>
          <w:delText>AB</w:delText>
        </w:r>
        <w:r w:rsidRPr="7F493B95" w:rsidDel="00CC7F46">
          <w:rPr>
            <w:rFonts w:asciiTheme="minorHAnsi" w:hAnsiTheme="minorHAnsi"/>
            <w:color w:val="333333"/>
          </w:rPr>
          <w:delText xml:space="preserve"> </w:delText>
        </w:r>
        <w:r w:rsidR="008F5AB2" w:rsidRPr="7F493B95" w:rsidDel="00CC7F46">
          <w:rPr>
            <w:rFonts w:asciiTheme="minorHAnsi" w:hAnsiTheme="minorHAnsi"/>
            <w:color w:val="333333"/>
          </w:rPr>
          <w:delText xml:space="preserve">and arrow keys </w:delText>
        </w:r>
        <w:r w:rsidRPr="7F493B95" w:rsidDel="00CC7F46">
          <w:rPr>
            <w:rFonts w:asciiTheme="minorHAnsi" w:hAnsiTheme="minorHAnsi"/>
            <w:color w:val="333333"/>
          </w:rPr>
          <w:delText>to select)</w:delText>
        </w:r>
        <w:r w:rsidR="003051C0" w:rsidRPr="7F493B95" w:rsidDel="00CC7F46">
          <w:rPr>
            <w:rFonts w:asciiTheme="minorHAnsi" w:hAnsiTheme="minorHAnsi"/>
            <w:color w:val="333333"/>
          </w:rPr>
          <w:delText xml:space="preserve"> the row for </w:delText>
        </w:r>
        <w:r w:rsidR="003051C0" w:rsidRPr="7F493B95" w:rsidDel="00CC7F46">
          <w:rPr>
            <w:rFonts w:asciiTheme="minorHAnsi" w:hAnsiTheme="minorHAnsi"/>
          </w:rPr>
          <w:delText xml:space="preserve">the prebuilt topic </w:delText>
        </w:r>
        <w:r w:rsidR="003051C0" w:rsidRPr="7F493B95" w:rsidDel="00CC7F46">
          <w:rPr>
            <w:rFonts w:asciiTheme="minorHAnsi" w:hAnsiTheme="minorHAnsi"/>
            <w:b/>
            <w:bCs/>
            <w:color w:val="333333"/>
          </w:rPr>
          <w:delText>Lesson 2 - A simple topic with a condition and variable</w:delText>
        </w:r>
        <w:r w:rsidRPr="7F493B95" w:rsidDel="00CC7F46">
          <w:rPr>
            <w:rFonts w:asciiTheme="minorHAnsi" w:hAnsiTheme="minorHAnsi"/>
            <w:color w:val="333333"/>
          </w:rPr>
          <w:delText>.</w:delText>
        </w:r>
      </w:del>
    </w:p>
    <w:p w14:paraId="0734E776" w14:textId="06CBA972" w:rsidR="008E5C93" w:rsidRPr="008E5C93" w:rsidDel="00CC7F46" w:rsidRDefault="008E5C93" w:rsidP="007A5E9E">
      <w:pPr>
        <w:spacing w:before="120"/>
        <w:ind w:left="450"/>
        <w:rPr>
          <w:del w:id="2391" w:author="Author"/>
          <w:rFonts w:asciiTheme="minorHAnsi" w:hAnsiTheme="minorHAnsi"/>
        </w:rPr>
      </w:pPr>
      <w:del w:id="2392" w:author="Author">
        <w:r w:rsidRPr="7F493B95" w:rsidDel="00CC7F46">
          <w:rPr>
            <w:rFonts w:asciiTheme="minorHAnsi" w:hAnsiTheme="minorHAnsi"/>
          </w:rPr>
          <w:delText>The topic action buttons will appear in the row.</w:delText>
        </w:r>
      </w:del>
    </w:p>
    <w:p w14:paraId="5499ADFF" w14:textId="1671ED23" w:rsidR="003051C0" w:rsidRPr="000A04F9" w:rsidDel="00CC7F46" w:rsidRDefault="008E5C93" w:rsidP="007A5E9E">
      <w:pPr>
        <w:pStyle w:val="ListParagraph"/>
        <w:numPr>
          <w:ilvl w:val="0"/>
          <w:numId w:val="49"/>
        </w:numPr>
        <w:spacing w:before="120"/>
        <w:rPr>
          <w:del w:id="2393" w:author="Author"/>
          <w:rFonts w:asciiTheme="minorHAnsi" w:hAnsiTheme="minorHAnsi"/>
        </w:rPr>
      </w:pPr>
      <w:del w:id="2394" w:author="Author">
        <w:r w:rsidRPr="29B79D20" w:rsidDel="00CC7F46">
          <w:rPr>
            <w:rFonts w:asciiTheme="minorHAnsi" w:hAnsiTheme="minorHAnsi"/>
            <w:color w:val="333333"/>
          </w:rPr>
          <w:delText>C</w:delText>
        </w:r>
        <w:r w:rsidR="003051C0" w:rsidRPr="29B79D20" w:rsidDel="00CC7F46">
          <w:rPr>
            <w:rFonts w:asciiTheme="minorHAnsi" w:hAnsiTheme="minorHAnsi"/>
            <w:color w:val="333333"/>
          </w:rPr>
          <w:delText xml:space="preserve">lick </w:delText>
        </w:r>
        <w:r w:rsidR="003051C0" w:rsidRPr="29B79D20" w:rsidDel="00CC7F46">
          <w:rPr>
            <w:rFonts w:asciiTheme="minorHAnsi" w:hAnsiTheme="minorHAnsi"/>
            <w:b/>
            <w:bCs/>
            <w:color w:val="333333"/>
          </w:rPr>
          <w:delText>More actions</w:delText>
        </w:r>
        <w:r w:rsidR="003051C0" w:rsidRPr="29B79D20" w:rsidDel="00CC7F46">
          <w:rPr>
            <w:rFonts w:asciiTheme="minorHAnsi" w:hAnsiTheme="minorHAnsi"/>
            <w:color w:val="333333"/>
          </w:rPr>
          <w:delText xml:space="preserve"> </w:delText>
        </w:r>
        <w:r w:rsidDel="00CC7F46">
          <w:rPr>
            <w:noProof/>
          </w:rPr>
          <w:drawing>
            <wp:inline distT="0" distB="0" distL="0" distR="0" wp14:anchorId="5BCEF883" wp14:editId="7C594364">
              <wp:extent cx="103468" cy="146685"/>
              <wp:effectExtent l="0" t="0" r="0" b="5715"/>
              <wp:docPr id="14012043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95">
                        <a:extLst>
                          <a:ext uri="{53640926-AAD7-44D8-BBD7-CCE9431645EC}">
                            <a14:shadowObscured xmlns:a14="http://schemas.microsoft.com/office/drawing/2010/main" xmlns:ask="http://schemas.microsoft.com/office/drawing/2018/sketchyshapes" xmlns:w="http://schemas.openxmlformats.org/wordprocessingml/2006/main" xmlns:w10="urn:schemas-microsoft-com:office:word" xmlns:v="urn:schemas-microsoft-com:vml" xmlns:o="urn:schemas-microsoft-com:office:office" xmlns=""/>
                          </a:ext>
                        </a:extLst>
                      </a:blip>
                      <a:srcRect l="21441" t="20854" r="12514" b="14891"/>
                      <a:stretch>
                        <a:fillRect/>
                      </a:stretch>
                    </pic:blipFill>
                    <pic:spPr>
                      <a:xfrm>
                        <a:off x="0" y="0"/>
                        <a:ext cx="103468" cy="146685"/>
                      </a:xfrm>
                      <a:prstGeom prst="rect">
                        <a:avLst/>
                      </a:prstGeom>
                    </pic:spPr>
                  </pic:pic>
                </a:graphicData>
              </a:graphic>
            </wp:inline>
          </w:drawing>
        </w:r>
        <w:r w:rsidRPr="29B79D20" w:rsidDel="00CC7F46">
          <w:rPr>
            <w:rFonts w:asciiTheme="minorHAnsi" w:hAnsiTheme="minorHAnsi"/>
            <w:color w:val="333333"/>
          </w:rPr>
          <w:delText xml:space="preserve"> </w:delText>
        </w:r>
        <w:r w:rsidR="003051C0" w:rsidRPr="29B79D20" w:rsidDel="00CC7F46">
          <w:rPr>
            <w:rFonts w:asciiTheme="minorHAnsi" w:hAnsiTheme="minorHAnsi"/>
            <w:color w:val="333333"/>
          </w:rPr>
          <w:delText xml:space="preserve">and then click </w:delText>
        </w:r>
        <w:r w:rsidR="003051C0" w:rsidRPr="29B79D20" w:rsidDel="00CC7F46">
          <w:rPr>
            <w:rFonts w:asciiTheme="minorHAnsi" w:hAnsiTheme="minorHAnsi"/>
            <w:b/>
            <w:bCs/>
            <w:color w:val="333333"/>
          </w:rPr>
          <w:delText>Make a copy</w:delText>
        </w:r>
        <w:r w:rsidR="003051C0" w:rsidRPr="29B79D20" w:rsidDel="00CC7F46">
          <w:rPr>
            <w:rFonts w:asciiTheme="minorHAnsi" w:hAnsiTheme="minorHAnsi"/>
            <w:color w:val="333333"/>
          </w:rPr>
          <w:delText>.</w:delText>
        </w:r>
      </w:del>
    </w:p>
    <w:p w14:paraId="2E40D75D" w14:textId="2C1BC401" w:rsidR="00C87BE5" w:rsidDel="00CC7F46" w:rsidRDefault="00C87BE5" w:rsidP="007A5E9E">
      <w:pPr>
        <w:spacing w:before="120"/>
        <w:ind w:left="450"/>
        <w:rPr>
          <w:del w:id="2395" w:author="Author"/>
          <w:rFonts w:asciiTheme="minorHAnsi" w:hAnsiTheme="minorHAnsi"/>
        </w:rPr>
      </w:pPr>
      <w:del w:id="2396" w:author="Author">
        <w:r w:rsidDel="00CC7F46">
          <w:rPr>
            <w:noProof/>
          </w:rPr>
          <w:drawing>
            <wp:inline distT="0" distB="0" distL="0" distR="0" wp14:anchorId="12EC593F" wp14:editId="7F13B528">
              <wp:extent cx="4138191" cy="753304"/>
              <wp:effectExtent l="19050" t="19050" r="15240" b="27940"/>
              <wp:docPr id="1235654018"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138191" cy="753304"/>
                      </a:xfrm>
                      <a:prstGeom prst="rect">
                        <a:avLst/>
                      </a:prstGeom>
                      <a:ln w="9525">
                        <a:solidFill>
                          <a:schemeClr val="tx1"/>
                        </a:solidFill>
                      </a:ln>
                    </pic:spPr>
                  </pic:pic>
                </a:graphicData>
              </a:graphic>
            </wp:inline>
          </w:drawing>
        </w:r>
      </w:del>
    </w:p>
    <w:p w14:paraId="36C43FD8" w14:textId="403B2884" w:rsidR="00B445DB" w:rsidDel="00CC7F46" w:rsidRDefault="00B445DB" w:rsidP="007A5E9E">
      <w:pPr>
        <w:spacing w:before="120"/>
        <w:ind w:left="450"/>
        <w:rPr>
          <w:del w:id="2397" w:author="Author"/>
          <w:rFonts w:asciiTheme="minorHAnsi" w:hAnsiTheme="minorHAnsi"/>
        </w:rPr>
      </w:pPr>
    </w:p>
    <w:p w14:paraId="558D8437" w14:textId="3DBE66C2" w:rsidR="00B445DB" w:rsidDel="00CC7F46" w:rsidRDefault="00B445DB" w:rsidP="007A5E9E">
      <w:pPr>
        <w:spacing w:before="120"/>
        <w:ind w:left="450"/>
        <w:rPr>
          <w:del w:id="2398" w:author="Author"/>
          <w:rFonts w:asciiTheme="minorHAnsi" w:hAnsiTheme="minorHAnsi"/>
        </w:rPr>
      </w:pPr>
      <w:del w:id="2399" w:author="Author">
        <w:r w:rsidDel="00CC7F46">
          <w:rPr>
            <w:noProof/>
          </w:rPr>
          <w:drawing>
            <wp:inline distT="0" distB="0" distL="0" distR="0" wp14:anchorId="5F6275BB" wp14:editId="08D95851">
              <wp:extent cx="3847534" cy="757038"/>
              <wp:effectExtent l="19050" t="19050" r="19685" b="24130"/>
              <wp:docPr id="431571204"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847534" cy="757038"/>
                      </a:xfrm>
                      <a:prstGeom prst="rect">
                        <a:avLst/>
                      </a:prstGeom>
                      <a:ln w="9525">
                        <a:solidFill>
                          <a:schemeClr val="tx1"/>
                        </a:solidFill>
                      </a:ln>
                    </pic:spPr>
                  </pic:pic>
                </a:graphicData>
              </a:graphic>
            </wp:inline>
          </w:drawing>
        </w:r>
      </w:del>
    </w:p>
    <w:p w14:paraId="00A9834B" w14:textId="66C96D5F" w:rsidR="000A04F9" w:rsidRPr="000A04F9" w:rsidDel="00CC7F46" w:rsidRDefault="000A04F9" w:rsidP="007A5E9E">
      <w:pPr>
        <w:spacing w:before="120"/>
        <w:ind w:left="450"/>
        <w:rPr>
          <w:del w:id="2400" w:author="Author"/>
          <w:rFonts w:asciiTheme="minorHAnsi" w:hAnsiTheme="minorHAnsi"/>
        </w:rPr>
      </w:pPr>
      <w:del w:id="2401" w:author="Author">
        <w:r w:rsidRPr="7F493B95" w:rsidDel="00CC7F46">
          <w:rPr>
            <w:rFonts w:asciiTheme="minorHAnsi" w:hAnsiTheme="minorHAnsi"/>
          </w:rPr>
          <w:delText xml:space="preserve">A copy of the topic </w:delText>
        </w:r>
        <w:r w:rsidR="00C94C8B" w:rsidRPr="7F493B95" w:rsidDel="00CC7F46">
          <w:rPr>
            <w:rFonts w:asciiTheme="minorHAnsi" w:hAnsiTheme="minorHAnsi"/>
          </w:rPr>
          <w:delText>will appear</w:delText>
        </w:r>
        <w:r w:rsidRPr="7F493B95" w:rsidDel="00CC7F46">
          <w:rPr>
            <w:rFonts w:asciiTheme="minorHAnsi" w:hAnsiTheme="minorHAnsi"/>
          </w:rPr>
          <w:delText xml:space="preserve"> </w:delText>
        </w:r>
        <w:r w:rsidR="00C94C8B" w:rsidRPr="7F493B95" w:rsidDel="00CC7F46">
          <w:rPr>
            <w:rFonts w:asciiTheme="minorHAnsi" w:hAnsiTheme="minorHAnsi"/>
          </w:rPr>
          <w:delText xml:space="preserve">at the top of the Topics list </w:delText>
        </w:r>
        <w:r w:rsidRPr="7F493B95" w:rsidDel="00CC7F46">
          <w:rPr>
            <w:rFonts w:asciiTheme="minorHAnsi" w:hAnsiTheme="minorHAnsi"/>
          </w:rPr>
          <w:delText xml:space="preserve">and its </w:delText>
        </w:r>
        <w:r w:rsidRPr="7F493B95" w:rsidDel="00CC7F46">
          <w:rPr>
            <w:rFonts w:asciiTheme="minorHAnsi" w:hAnsiTheme="minorHAnsi"/>
            <w:b/>
            <w:bCs/>
          </w:rPr>
          <w:delText>Status</w:delText>
        </w:r>
        <w:r w:rsidRPr="7F493B95" w:rsidDel="00CC7F46">
          <w:rPr>
            <w:rFonts w:asciiTheme="minorHAnsi" w:hAnsiTheme="minorHAnsi"/>
          </w:rPr>
          <w:delText xml:space="preserve"> is set to Off.</w:delText>
        </w:r>
        <w:r w:rsidR="00775A9F" w:rsidRPr="7F493B95" w:rsidDel="00CC7F46">
          <w:rPr>
            <w:rFonts w:asciiTheme="minorHAnsi" w:hAnsiTheme="minorHAnsi"/>
          </w:rPr>
          <w:delText xml:space="preserve"> We will turn it on later when we’re ready to test our changes.</w:delText>
        </w:r>
      </w:del>
    </w:p>
    <w:p w14:paraId="0B90BC29" w14:textId="133F794C" w:rsidR="009055A3" w:rsidRPr="00E55DF9" w:rsidDel="00CC7F46" w:rsidRDefault="007364CE" w:rsidP="007A5E9E">
      <w:pPr>
        <w:pStyle w:val="Heading4"/>
        <w:ind w:left="-360"/>
        <w:rPr>
          <w:del w:id="2402" w:author="Author"/>
        </w:rPr>
      </w:pPr>
      <w:del w:id="2403" w:author="Author">
        <w:r w:rsidDel="00CC7F46">
          <w:delText xml:space="preserve">Task 2: Edit the </w:delText>
        </w:r>
        <w:r w:rsidR="00906FF4" w:rsidDel="00CC7F46">
          <w:delText>copy of the topic</w:delText>
        </w:r>
      </w:del>
    </w:p>
    <w:p w14:paraId="1DF112E4" w14:textId="5116D883" w:rsidR="00A913CF" w:rsidRPr="00906FF4" w:rsidDel="00CC7F46" w:rsidRDefault="00A913CF" w:rsidP="007A5E9E">
      <w:pPr>
        <w:pStyle w:val="ListParagraph"/>
        <w:numPr>
          <w:ilvl w:val="0"/>
          <w:numId w:val="52"/>
        </w:numPr>
        <w:spacing w:before="120"/>
        <w:rPr>
          <w:del w:id="2404" w:author="Author"/>
          <w:rFonts w:asciiTheme="minorHAnsi" w:hAnsiTheme="minorHAnsi"/>
        </w:rPr>
      </w:pPr>
      <w:del w:id="2405" w:author="Author">
        <w:r w:rsidRPr="7F493B95" w:rsidDel="00CC7F46">
          <w:rPr>
            <w:rFonts w:asciiTheme="minorHAnsi" w:hAnsiTheme="minorHAnsi"/>
            <w:color w:val="333333"/>
          </w:rPr>
          <w:delText xml:space="preserve">Click </w:delText>
        </w:r>
        <w:r w:rsidR="005B40A5" w:rsidRPr="7F493B95" w:rsidDel="00CC7F46">
          <w:rPr>
            <w:rFonts w:asciiTheme="minorHAnsi" w:hAnsiTheme="minorHAnsi"/>
            <w:color w:val="333333"/>
          </w:rPr>
          <w:delText xml:space="preserve">the name of </w:delText>
        </w:r>
        <w:r w:rsidRPr="7F493B95" w:rsidDel="00CC7F46">
          <w:rPr>
            <w:rFonts w:asciiTheme="minorHAnsi" w:hAnsiTheme="minorHAnsi"/>
            <w:color w:val="333333"/>
          </w:rPr>
          <w:delText xml:space="preserve">the copied topic (the one at the top of the </w:delText>
        </w:r>
        <w:r w:rsidRPr="7F493B95" w:rsidDel="00CC7F46">
          <w:rPr>
            <w:rFonts w:asciiTheme="minorHAnsi" w:hAnsiTheme="minorHAnsi"/>
            <w:b/>
            <w:bCs/>
            <w:color w:val="333333"/>
          </w:rPr>
          <w:delText>Topics</w:delText>
        </w:r>
        <w:r w:rsidRPr="7F493B95" w:rsidDel="00CC7F46">
          <w:rPr>
            <w:rFonts w:asciiTheme="minorHAnsi" w:hAnsiTheme="minorHAnsi"/>
            <w:color w:val="333333"/>
          </w:rPr>
          <w:delText xml:space="preserve"> list) to open </w:delText>
        </w:r>
        <w:r w:rsidR="005B40A5" w:rsidRPr="7F493B95" w:rsidDel="00CC7F46">
          <w:rPr>
            <w:rFonts w:asciiTheme="minorHAnsi" w:hAnsiTheme="minorHAnsi"/>
            <w:color w:val="333333"/>
          </w:rPr>
          <w:delText>the topic</w:delText>
        </w:r>
        <w:r w:rsidRPr="7F493B95" w:rsidDel="00CC7F46">
          <w:rPr>
            <w:rFonts w:asciiTheme="minorHAnsi" w:hAnsiTheme="minorHAnsi"/>
            <w:color w:val="333333"/>
          </w:rPr>
          <w:delText>.</w:delText>
        </w:r>
      </w:del>
    </w:p>
    <w:p w14:paraId="06B1920D" w14:textId="0BF7A728" w:rsidR="00906FF4" w:rsidDel="00CC7F46" w:rsidRDefault="002001CC" w:rsidP="007A5E9E">
      <w:pPr>
        <w:ind w:left="450"/>
        <w:rPr>
          <w:del w:id="2406" w:author="Author"/>
        </w:rPr>
      </w:pPr>
      <w:del w:id="2407" w:author="Author">
        <w:r w:rsidDel="00CC7F46">
          <w:delText xml:space="preserve">You are now looking at the </w:delText>
        </w:r>
        <w:r w:rsidRPr="7F493B95" w:rsidDel="00CC7F46">
          <w:rPr>
            <w:b/>
            <w:bCs/>
          </w:rPr>
          <w:delText>Setup</w:delText>
        </w:r>
        <w:r w:rsidDel="00CC7F46">
          <w:delText xml:space="preserve"> page for the topic. This </w:delText>
        </w:r>
        <w:r w:rsidR="006B108D" w:rsidDel="00CC7F46">
          <w:delText xml:space="preserve">page </w:delText>
        </w:r>
        <w:r w:rsidDel="00CC7F46">
          <w:delText xml:space="preserve">is where you enter the </w:delText>
        </w:r>
        <w:r w:rsidR="00F456B8" w:rsidDel="00CC7F46">
          <w:delText xml:space="preserve">topic </w:delText>
        </w:r>
        <w:r w:rsidR="00F456B8" w:rsidRPr="7F493B95" w:rsidDel="00CC7F46">
          <w:rPr>
            <w:b/>
            <w:bCs/>
          </w:rPr>
          <w:delText>N</w:delText>
        </w:r>
        <w:r w:rsidRPr="7F493B95" w:rsidDel="00CC7F46">
          <w:rPr>
            <w:b/>
            <w:bCs/>
          </w:rPr>
          <w:delText>ame</w:delText>
        </w:r>
        <w:r w:rsidDel="00CC7F46">
          <w:delText xml:space="preserve"> (which </w:delText>
        </w:r>
        <w:r w:rsidR="0036182E" w:rsidDel="00CC7F46">
          <w:delText xml:space="preserve">will </w:delText>
        </w:r>
        <w:r w:rsidDel="00CC7F46">
          <w:delText xml:space="preserve">appear to </w:delText>
        </w:r>
        <w:r w:rsidR="009C54E7" w:rsidDel="00CC7F46">
          <w:delText>your customers</w:delText>
        </w:r>
        <w:r w:rsidDel="00CC7F46">
          <w:delText xml:space="preserve">), </w:delText>
        </w:r>
        <w:r w:rsidR="00F456B8" w:rsidRPr="7F493B95" w:rsidDel="00CC7F46">
          <w:rPr>
            <w:b/>
            <w:bCs/>
          </w:rPr>
          <w:delText>D</w:delText>
        </w:r>
        <w:r w:rsidRPr="7F493B95" w:rsidDel="00CC7F46">
          <w:rPr>
            <w:b/>
            <w:bCs/>
          </w:rPr>
          <w:delText>escription</w:delText>
        </w:r>
        <w:r w:rsidDel="00CC7F46">
          <w:delText xml:space="preserve"> (which doesn’t appear to </w:delText>
        </w:r>
        <w:r w:rsidR="009C54E7" w:rsidDel="00CC7F46">
          <w:delText>your customers</w:delText>
        </w:r>
        <w:r w:rsidDel="00CC7F46">
          <w:delText xml:space="preserve"> but is for your own use), and </w:delText>
        </w:r>
        <w:r w:rsidR="00F456B8" w:rsidRPr="7F493B95" w:rsidDel="00CC7F46">
          <w:rPr>
            <w:b/>
            <w:bCs/>
          </w:rPr>
          <w:delText>T</w:delText>
        </w:r>
        <w:r w:rsidRPr="7F493B95" w:rsidDel="00CC7F46">
          <w:rPr>
            <w:b/>
            <w:bCs/>
          </w:rPr>
          <w:delText>rigger phrases</w:delText>
        </w:r>
        <w:r w:rsidDel="00CC7F46">
          <w:delText xml:space="preserve"> (we’ll go into detail about trigger phrases later)</w:delText>
        </w:r>
        <w:r w:rsidR="00F456B8" w:rsidDel="00CC7F46">
          <w:delText>.</w:delText>
        </w:r>
      </w:del>
    </w:p>
    <w:p w14:paraId="3AA4B566" w14:textId="20A95E5A" w:rsidR="00A21A58" w:rsidDel="00CC7F46" w:rsidRDefault="00D006E2" w:rsidP="007A5E9E">
      <w:pPr>
        <w:pStyle w:val="ListParagraph"/>
        <w:numPr>
          <w:ilvl w:val="0"/>
          <w:numId w:val="52"/>
        </w:numPr>
        <w:spacing w:before="120"/>
        <w:rPr>
          <w:del w:id="2408" w:author="Author"/>
          <w:rFonts w:asciiTheme="minorHAnsi" w:hAnsiTheme="minorHAnsi"/>
          <w:color w:val="333333"/>
        </w:rPr>
      </w:pPr>
      <w:del w:id="2409" w:author="Author">
        <w:r w:rsidRPr="7F493B95" w:rsidDel="00CC7F46">
          <w:rPr>
            <w:rFonts w:asciiTheme="minorHAnsi" w:hAnsiTheme="minorHAnsi"/>
            <w:color w:val="333333"/>
          </w:rPr>
          <w:delText xml:space="preserve">Select the current text in the </w:delText>
        </w:r>
        <w:r w:rsidRPr="7F493B95" w:rsidDel="00CC7F46">
          <w:rPr>
            <w:rFonts w:asciiTheme="minorHAnsi" w:hAnsiTheme="minorHAnsi"/>
            <w:b/>
            <w:bCs/>
            <w:color w:val="333333"/>
          </w:rPr>
          <w:delText>Name</w:delText>
        </w:r>
        <w:r w:rsidRPr="7F493B95" w:rsidDel="00CC7F46">
          <w:rPr>
            <w:rFonts w:asciiTheme="minorHAnsi" w:hAnsiTheme="minorHAnsi"/>
            <w:color w:val="333333"/>
          </w:rPr>
          <w:delText xml:space="preserve"> field, </w:delText>
        </w:r>
        <w:r w:rsidR="00A21A58" w:rsidRPr="7F493B95" w:rsidDel="00CC7F46">
          <w:rPr>
            <w:rFonts w:asciiTheme="minorHAnsi" w:hAnsiTheme="minorHAnsi"/>
            <w:color w:val="333333"/>
          </w:rPr>
          <w:delText>delete it, and type to r</w:delText>
        </w:r>
        <w:r w:rsidR="00A913CF" w:rsidRPr="7F493B95" w:rsidDel="00CC7F46">
          <w:rPr>
            <w:rFonts w:asciiTheme="minorHAnsi" w:hAnsiTheme="minorHAnsi"/>
            <w:color w:val="333333"/>
          </w:rPr>
          <w:delText xml:space="preserve">ename the topic </w:delText>
        </w:r>
        <w:r w:rsidR="009055A3" w:rsidRPr="7F493B95" w:rsidDel="00CC7F46">
          <w:rPr>
            <w:rFonts w:asciiTheme="minorHAnsi" w:hAnsiTheme="minorHAnsi"/>
            <w:color w:val="333333"/>
          </w:rPr>
          <w:delText xml:space="preserve">to </w:delText>
        </w:r>
        <w:r w:rsidR="009055A3" w:rsidRPr="7F493B95" w:rsidDel="00CC7F46">
          <w:rPr>
            <w:rFonts w:asciiTheme="minorHAnsi" w:hAnsiTheme="minorHAnsi"/>
            <w:b/>
            <w:bCs/>
            <w:color w:val="333333"/>
          </w:rPr>
          <w:delText>Get store locations</w:delText>
        </w:r>
        <w:r w:rsidR="00A21A58" w:rsidRPr="7F493B95" w:rsidDel="00CC7F46">
          <w:rPr>
            <w:rFonts w:asciiTheme="minorHAnsi" w:hAnsiTheme="minorHAnsi"/>
            <w:color w:val="333333"/>
          </w:rPr>
          <w:delText>.</w:delText>
        </w:r>
      </w:del>
    </w:p>
    <w:p w14:paraId="715BF7B5" w14:textId="4BA8DE19" w:rsidR="009055A3" w:rsidRPr="00906FF4" w:rsidDel="00CC7F46" w:rsidRDefault="00A21A58" w:rsidP="007A5E9E">
      <w:pPr>
        <w:pStyle w:val="ListParagraph"/>
        <w:numPr>
          <w:ilvl w:val="0"/>
          <w:numId w:val="52"/>
        </w:numPr>
        <w:spacing w:before="120"/>
        <w:rPr>
          <w:del w:id="2410" w:author="Author"/>
          <w:rFonts w:asciiTheme="minorHAnsi" w:eastAsiaTheme="minorEastAsia" w:hAnsiTheme="minorHAnsi"/>
          <w:color w:val="333333"/>
          <w:szCs w:val="20"/>
        </w:rPr>
      </w:pPr>
      <w:del w:id="2411" w:author="Author">
        <w:r w:rsidRPr="7F493B95" w:rsidDel="00CC7F46">
          <w:rPr>
            <w:rFonts w:asciiTheme="minorHAnsi" w:hAnsiTheme="minorHAnsi"/>
            <w:color w:val="333333"/>
          </w:rPr>
          <w:delText>C</w:delText>
        </w:r>
        <w:r w:rsidR="009055A3" w:rsidRPr="7F493B95" w:rsidDel="00CC7F46">
          <w:rPr>
            <w:rFonts w:asciiTheme="minorHAnsi" w:hAnsiTheme="minorHAnsi"/>
            <w:color w:val="333333"/>
          </w:rPr>
          <w:delText xml:space="preserve">lick </w:delText>
        </w:r>
        <w:r w:rsidR="009055A3" w:rsidRPr="7F493B95" w:rsidDel="00CC7F46">
          <w:rPr>
            <w:rFonts w:asciiTheme="minorHAnsi" w:hAnsiTheme="minorHAnsi"/>
            <w:b/>
            <w:bCs/>
            <w:color w:val="333333"/>
          </w:rPr>
          <w:delText>Save topic</w:delText>
        </w:r>
        <w:r w:rsidR="00F456B8" w:rsidRPr="7F493B95" w:rsidDel="00CC7F46">
          <w:rPr>
            <w:rFonts w:asciiTheme="minorHAnsi" w:hAnsiTheme="minorHAnsi"/>
            <w:b/>
            <w:bCs/>
            <w:color w:val="333333"/>
          </w:rPr>
          <w:delText xml:space="preserve"> </w:delText>
        </w:r>
        <w:r w:rsidR="00F456B8" w:rsidRPr="7F493B95" w:rsidDel="00CC7F46">
          <w:rPr>
            <w:rFonts w:asciiTheme="minorHAnsi" w:hAnsiTheme="minorHAnsi"/>
            <w:color w:val="333333"/>
          </w:rPr>
          <w:delText>in the upper right corner of the page</w:delText>
        </w:r>
        <w:r w:rsidR="009055A3" w:rsidRPr="7F493B95" w:rsidDel="00CC7F46">
          <w:rPr>
            <w:rFonts w:asciiTheme="minorHAnsi" w:hAnsiTheme="minorHAnsi"/>
            <w:color w:val="333333"/>
          </w:rPr>
          <w:delText>.</w:delText>
        </w:r>
      </w:del>
    </w:p>
    <w:p w14:paraId="703ABF9B" w14:textId="1BA87C64" w:rsidR="009055A3" w:rsidDel="00CC7F46" w:rsidRDefault="009055A3" w:rsidP="007A5E9E">
      <w:pPr>
        <w:spacing w:before="120"/>
        <w:rPr>
          <w:del w:id="2412" w:author="Author"/>
        </w:rPr>
      </w:pPr>
      <w:del w:id="2413" w:author="Author">
        <w:r w:rsidDel="00CC7F46">
          <w:rPr>
            <w:noProof/>
          </w:rPr>
          <w:drawing>
            <wp:inline distT="0" distB="0" distL="0" distR="0" wp14:anchorId="5AEB2FE9" wp14:editId="17DD24CA">
              <wp:extent cx="5456628" cy="2840976"/>
              <wp:effectExtent l="19050" t="19050" r="10795" b="17145"/>
              <wp:docPr id="6" name="Picture 5601394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139462"/>
                      <pic:cNvPicPr/>
                    </pic:nvPicPr>
                    <pic:blipFill rotWithShape="1">
                      <a:blip r:embed="rId98">
                        <a:extLst>
                          <a:ext uri="{28A0092B-C50C-407E-A947-70E740481C1C}">
                            <a14:useLocalDpi xmlns:a14="http://schemas.microsoft.com/office/drawing/2010/main" val="0"/>
                          </a:ext>
                        </a:extLst>
                      </a:blip>
                      <a:srcRect t="9573" r="519" b="998"/>
                      <a:stretch/>
                    </pic:blipFill>
                    <pic:spPr bwMode="auto">
                      <a:xfrm>
                        <a:off x="0" y="0"/>
                        <a:ext cx="5457891" cy="28416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p>
    <w:p w14:paraId="7AD1AB7E" w14:textId="1E0D0854" w:rsidR="003845EC" w:rsidDel="00CC7F46" w:rsidRDefault="006215FF" w:rsidP="007A5E9E">
      <w:pPr>
        <w:pStyle w:val="ListParagraph"/>
        <w:numPr>
          <w:ilvl w:val="0"/>
          <w:numId w:val="52"/>
        </w:numPr>
        <w:rPr>
          <w:del w:id="2414" w:author="Author"/>
          <w:rFonts w:asciiTheme="minorHAnsi" w:eastAsiaTheme="minorEastAsia" w:hAnsiTheme="minorHAnsi"/>
          <w:szCs w:val="20"/>
        </w:rPr>
      </w:pPr>
      <w:del w:id="2415" w:author="Author">
        <w:r w:rsidDel="00CC7F46">
          <w:delText>Let’s imagine you open</w:delText>
        </w:r>
        <w:r w:rsidR="007E3EC1" w:rsidDel="00CC7F46">
          <w:delText>ed</w:delText>
        </w:r>
        <w:r w:rsidDel="00CC7F46">
          <w:delText xml:space="preserve"> a new store in Bellevue. </w:delText>
        </w:r>
        <w:r w:rsidR="00C77CB8" w:rsidDel="00CC7F46">
          <w:delText xml:space="preserve">To </w:delText>
        </w:r>
        <w:r w:rsidR="006B108D" w:rsidDel="00CC7F46">
          <w:delText>add the store info to your bot</w:delText>
        </w:r>
        <w:r w:rsidR="00C77CB8" w:rsidDel="00CC7F46">
          <w:delText xml:space="preserve">, you need to edit the topic design in the authoring canvas. </w:delText>
        </w:r>
        <w:commentRangeStart w:id="2416"/>
        <w:r w:rsidR="00C77CB8" w:rsidDel="00CC7F46">
          <w:delText xml:space="preserve">Click </w:delText>
        </w:r>
        <w:r w:rsidR="00C77CB8" w:rsidRPr="7F493B95" w:rsidDel="00CC7F46">
          <w:rPr>
            <w:b/>
            <w:bCs/>
          </w:rPr>
          <w:delText>Go to authoring canvas</w:delText>
        </w:r>
        <w:commentRangeEnd w:id="2416"/>
        <w:r w:rsidR="003845EC" w:rsidDel="00CC7F46">
          <w:rPr>
            <w:rStyle w:val="CommentReference"/>
          </w:rPr>
          <w:commentReference w:id="2416"/>
        </w:r>
        <w:r w:rsidR="00C77CB8" w:rsidDel="00CC7F46">
          <w:delText>.</w:delText>
        </w:r>
      </w:del>
    </w:p>
    <w:p w14:paraId="64DDEB25" w14:textId="5B72F1EC" w:rsidR="00FD04F1" w:rsidDel="00CC7F46" w:rsidRDefault="00FD04F1" w:rsidP="007A5E9E">
      <w:pPr>
        <w:ind w:left="450"/>
        <w:rPr>
          <w:del w:id="2417" w:author="Author"/>
        </w:rPr>
      </w:pPr>
      <w:del w:id="2418" w:author="Author">
        <w:r w:rsidDel="00CC7F46">
          <w:delText xml:space="preserve">The authoring canvas contains all the text and logic for </w:delText>
        </w:r>
        <w:r w:rsidR="00D61C59" w:rsidDel="00CC7F46">
          <w:delText>the conversation</w:delText>
        </w:r>
        <w:r w:rsidDel="00CC7F46">
          <w:delText xml:space="preserve"> about store locations.</w:delText>
        </w:r>
        <w:r w:rsidR="00D61C59" w:rsidDel="00CC7F46">
          <w:delText xml:space="preserve"> At the very top, you’ll see </w:delText>
        </w:r>
        <w:r w:rsidR="000C5E9F" w:rsidDel="00CC7F46">
          <w:delText xml:space="preserve">a reminder of the trigger phrases, which are </w:delText>
        </w:r>
        <w:r w:rsidR="004E01E3" w:rsidDel="00CC7F46">
          <w:delText>added and edited</w:delText>
        </w:r>
        <w:r w:rsidR="000C5E9F" w:rsidDel="00CC7F46">
          <w:delText xml:space="preserve"> on the </w:delText>
        </w:r>
        <w:r w:rsidR="000C5E9F" w:rsidRPr="7F493B95" w:rsidDel="00CC7F46">
          <w:rPr>
            <w:b/>
            <w:bCs/>
          </w:rPr>
          <w:delText>Setup</w:delText>
        </w:r>
        <w:r w:rsidR="000C5E9F" w:rsidDel="00CC7F46">
          <w:delText xml:space="preserve"> page.</w:delText>
        </w:r>
      </w:del>
    </w:p>
    <w:p w14:paraId="4ABB6734" w14:textId="1B9B5179" w:rsidR="00D6423F" w:rsidDel="00CC7F46" w:rsidRDefault="003C455B" w:rsidP="007A5E9E">
      <w:pPr>
        <w:ind w:left="450"/>
        <w:rPr>
          <w:del w:id="2419" w:author="Author"/>
        </w:rPr>
      </w:pPr>
      <w:del w:id="2420" w:author="Author">
        <w:r w:rsidDel="00CC7F46">
          <w:rPr>
            <w:noProof/>
          </w:rPr>
          <w:drawing>
            <wp:inline distT="0" distB="0" distL="0" distR="0" wp14:anchorId="6A2B53E6" wp14:editId="7872A339">
              <wp:extent cx="5333343" cy="3308350"/>
              <wp:effectExtent l="19050" t="19050" r="20320" b="25400"/>
              <wp:docPr id="971981394" name="Picture 186483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830336"/>
                      <pic:cNvPicPr/>
                    </pic:nvPicPr>
                    <pic:blipFill>
                      <a:blip r:embed="rId99">
                        <a:extLst>
                          <a:ext uri="{C807C97D-BFC1-408E-A445-0C87EB9F89A2}">
                            <ask:lineSketchStyleProps xmlns:ask="http://schemas.microsoft.com/office/drawing/2018/sketchyshapes" xmlns:a14="http://schemas.microsoft.com/office/drawing/2010/main" xmlns:w="http://schemas.openxmlformats.org/wordprocessingml/2006/main" xmlns:w10="urn:schemas-microsoft-com:office:word" xmlns:v="urn:schemas-microsoft-com:vml" xmlns:o="urn:schemas-microsoft-com:office:office" xmlns="" sd="0">
                              <a:custGeom>
                                <a:avLst/>
                                <a:gdLst/>
                                <a:ahLst/>
                                <a:cxnLst/>
                                <a:rect l="0" t="0" r="0" b="0"/>
                                <a:pathLst/>
                              </a:custGeom>
                              <ask:type/>
                            </ask:lineSketchStyleProps>
                          </a:ext>
                        </a:extLst>
                      </a:blip>
                      <a:srcRect r="1455" b="-212"/>
                      <a:stretch>
                        <a:fillRect/>
                      </a:stretch>
                    </pic:blipFill>
                    <pic:spPr>
                      <a:xfrm>
                        <a:off x="0" y="0"/>
                        <a:ext cx="5333343" cy="3308350"/>
                      </a:xfrm>
                      <a:prstGeom prst="rect">
                        <a:avLst/>
                      </a:prstGeom>
                      <a:ln w="9525">
                        <a:solidFill>
                          <a:schemeClr val="tx1"/>
                        </a:solidFill>
                      </a:ln>
                    </pic:spPr>
                  </pic:pic>
                </a:graphicData>
              </a:graphic>
            </wp:inline>
          </w:drawing>
        </w:r>
      </w:del>
    </w:p>
    <w:p w14:paraId="07F53936" w14:textId="3BF6552A" w:rsidR="00927001" w:rsidDel="00CC7F46" w:rsidRDefault="00927001" w:rsidP="007A5E9E">
      <w:pPr>
        <w:pStyle w:val="ListParagraph"/>
        <w:numPr>
          <w:ilvl w:val="0"/>
          <w:numId w:val="52"/>
        </w:numPr>
        <w:rPr>
          <w:del w:id="2421" w:author="Author"/>
        </w:rPr>
      </w:pPr>
      <w:del w:id="2422" w:author="Author">
        <w:r w:rsidDel="00CC7F46">
          <w:delText xml:space="preserve">Scroll down the page to </w:delText>
        </w:r>
        <w:r w:rsidR="00CF54F9" w:rsidDel="00CC7F46">
          <w:delText>see the conversation design.</w:delText>
        </w:r>
      </w:del>
    </w:p>
    <w:p w14:paraId="5DAF2771" w14:textId="2F24BE69" w:rsidR="00CF54F9" w:rsidDel="00CC7F46" w:rsidRDefault="00314F05" w:rsidP="007A5E9E">
      <w:pPr>
        <w:ind w:left="450"/>
        <w:rPr>
          <w:del w:id="2423" w:author="Author"/>
        </w:rPr>
      </w:pPr>
      <w:del w:id="2424" w:author="Author">
        <w:r w:rsidDel="00CC7F46">
          <w:delText xml:space="preserve">Each of the connected boxes you see is called a “node.” </w:delText>
        </w:r>
        <w:r w:rsidR="00F45BF9" w:rsidDel="00CC7F46">
          <w:delText xml:space="preserve">You can see that the </w:delText>
        </w:r>
        <w:r w:rsidR="001172BF" w:rsidDel="00CC7F46">
          <w:delText xml:space="preserve">bot displays a message </w:delText>
        </w:r>
        <w:r w:rsidR="006D4B9E" w:rsidDel="00CC7F46">
          <w:delText xml:space="preserve">in a </w:delText>
        </w:r>
        <w:r w:rsidR="006D4B9E" w:rsidRPr="7F493B95" w:rsidDel="00CC7F46">
          <w:rPr>
            <w:b/>
            <w:bCs/>
          </w:rPr>
          <w:delText>Message</w:delText>
        </w:r>
        <w:r w:rsidR="006D4B9E" w:rsidDel="00CC7F46">
          <w:delText xml:space="preserve"> node </w:delText>
        </w:r>
        <w:r w:rsidR="001172BF" w:rsidDel="00CC7F46">
          <w:delText>that it’s</w:delText>
        </w:r>
        <w:r w:rsidR="00F47268" w:rsidDel="00CC7F46">
          <w:delText xml:space="preserve"> happy to help find a store location and then asks</w:delText>
        </w:r>
        <w:r w:rsidR="006D3BF6" w:rsidDel="00CC7F46">
          <w:delText xml:space="preserve"> in a </w:delText>
        </w:r>
        <w:r w:rsidR="006D3BF6" w:rsidRPr="7F493B95" w:rsidDel="00CC7F46">
          <w:rPr>
            <w:b/>
            <w:bCs/>
          </w:rPr>
          <w:delText>Question</w:delText>
        </w:r>
        <w:r w:rsidR="006D3BF6" w:rsidDel="00CC7F46">
          <w:delText xml:space="preserve"> node</w:delText>
        </w:r>
        <w:r w:rsidR="00F47268" w:rsidDel="00CC7F46">
          <w:delText xml:space="preserve"> which location the user is interested in. </w:delText>
        </w:r>
        <w:r w:rsidR="007764F4" w:rsidDel="00CC7F46">
          <w:delText>(</w:delText>
        </w:r>
        <w:r w:rsidR="00F47268" w:rsidDel="00CC7F46">
          <w:delText xml:space="preserve">You can re-open the test bot to </w:delText>
        </w:r>
        <w:r w:rsidR="0067423A" w:rsidDel="00CC7F46">
          <w:delText xml:space="preserve">see that this is the same as the conversation you had in </w:delText>
        </w:r>
        <w:r w:rsidR="00D91E51" w:rsidDel="00CC7F46">
          <w:delText>Exercise 2.</w:delText>
        </w:r>
        <w:r w:rsidR="00394E74" w:rsidDel="00CC7F46">
          <w:delText xml:space="preserve"> Then close the test bot again.)</w:delText>
        </w:r>
      </w:del>
    </w:p>
    <w:p w14:paraId="71647113" w14:textId="2B69F961" w:rsidR="00394E74" w:rsidDel="00CC7F46" w:rsidRDefault="00394E74" w:rsidP="007A5E9E">
      <w:pPr>
        <w:pStyle w:val="ListParagraph"/>
        <w:numPr>
          <w:ilvl w:val="0"/>
          <w:numId w:val="54"/>
        </w:numPr>
        <w:rPr>
          <w:del w:id="2425" w:author="Author"/>
        </w:rPr>
      </w:pPr>
      <w:del w:id="2426" w:author="Author">
        <w:r w:rsidDel="00CC7F46">
          <w:delText xml:space="preserve">Scroll to </w:delText>
        </w:r>
        <w:r w:rsidR="007764F4" w:rsidDel="00CC7F46">
          <w:delText xml:space="preserve">the </w:delText>
        </w:r>
        <w:r w:rsidR="00273F88" w:rsidDel="00CC7F46">
          <w:delText>Question node</w:delText>
        </w:r>
        <w:r w:rsidDel="00CC7F46">
          <w:delText xml:space="preserve"> that asks </w:delText>
        </w:r>
        <w:r w:rsidR="00273F88" w:rsidDel="00CC7F46">
          <w:delText>“Which location are you interested in?”</w:delText>
        </w:r>
        <w:r w:rsidDel="00CC7F46">
          <w:delText>. We’re going to add another option here.</w:delText>
        </w:r>
      </w:del>
    </w:p>
    <w:p w14:paraId="3AF01301" w14:textId="1B90DA07" w:rsidR="00742249" w:rsidDel="00CC7F46" w:rsidRDefault="00742249" w:rsidP="007A5E9E">
      <w:pPr>
        <w:pStyle w:val="ListParagraph"/>
        <w:ind w:left="450"/>
        <w:rPr>
          <w:del w:id="2427" w:author="Author"/>
        </w:rPr>
      </w:pPr>
    </w:p>
    <w:p w14:paraId="70E6BB3E" w14:textId="3F07E637" w:rsidR="006215FF" w:rsidRPr="00C440BA" w:rsidDel="00CC7F46" w:rsidRDefault="007F6123" w:rsidP="007A5E9E">
      <w:pPr>
        <w:pStyle w:val="ListParagraph"/>
        <w:numPr>
          <w:ilvl w:val="0"/>
          <w:numId w:val="54"/>
        </w:numPr>
        <w:rPr>
          <w:del w:id="2428" w:author="Author"/>
        </w:rPr>
      </w:pPr>
      <w:del w:id="2429" w:author="Author">
        <w:r w:rsidDel="00CC7F46">
          <w:delText>Under “Redmond” “Seattle” “Kirkland,” c</w:delText>
        </w:r>
        <w:r w:rsidR="006215FF" w:rsidDel="00CC7F46">
          <w:delText xml:space="preserve">lick </w:delText>
        </w:r>
        <w:r w:rsidR="00AF197B" w:rsidRPr="7F493B95" w:rsidDel="00CC7F46">
          <w:rPr>
            <w:b/>
            <w:bCs/>
          </w:rPr>
          <w:delText>+ New option</w:delText>
        </w:r>
        <w:r w:rsidR="09644EF8" w:rsidDel="00CC7F46">
          <w:delText>.</w:delText>
        </w:r>
        <w:r w:rsidR="006215FF" w:rsidDel="00CC7F46">
          <w:delText xml:space="preserve"> </w:delText>
        </w:r>
      </w:del>
    </w:p>
    <w:p w14:paraId="5EAA2186" w14:textId="33898916" w:rsidR="006215FF" w:rsidDel="00CC7F46" w:rsidRDefault="00B6105F" w:rsidP="007A5E9E">
      <w:pPr>
        <w:pStyle w:val="ListParagraph"/>
        <w:spacing w:before="180"/>
        <w:ind w:left="0"/>
        <w:rPr>
          <w:del w:id="2430" w:author="Author"/>
        </w:rPr>
      </w:pPr>
      <w:commentRangeStart w:id="2431"/>
      <w:del w:id="2432" w:author="Author">
        <w:r w:rsidDel="00CC7F46">
          <w:rPr>
            <w:noProof/>
          </w:rPr>
          <w:drawing>
            <wp:inline distT="0" distB="0" distL="0" distR="0" wp14:anchorId="25FDA359" wp14:editId="11296823">
              <wp:extent cx="5486400" cy="3035808"/>
              <wp:effectExtent l="19050" t="19050" r="19050" b="12700"/>
              <wp:docPr id="10734986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rotWithShape="1">
                      <a:blip r:embed="rId100" cstate="print">
                        <a:extLst>
                          <a:ext uri="{28A0092B-C50C-407E-A947-70E740481C1C}">
                            <a14:useLocalDpi xmlns:a14="http://schemas.microsoft.com/office/drawing/2010/main" val="0"/>
                          </a:ext>
                        </a:extLst>
                      </a:blip>
                      <a:srcRect b="483"/>
                      <a:stretch/>
                    </pic:blipFill>
                    <pic:spPr bwMode="auto">
                      <a:xfrm>
                        <a:off x="0" y="0"/>
                        <a:ext cx="5486400" cy="3035808"/>
                      </a:xfrm>
                      <a:prstGeom prst="rect">
                        <a:avLst/>
                      </a:prstGeom>
                      <a:ln w="9525"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commentRangeEnd w:id="2431"/>
        <w:r w:rsidR="00927001" w:rsidDel="00CC7F46">
          <w:rPr>
            <w:rStyle w:val="CommentReference"/>
            <w:rFonts w:asciiTheme="minorHAnsi" w:hAnsiTheme="minorHAnsi"/>
          </w:rPr>
          <w:commentReference w:id="2431"/>
        </w:r>
      </w:del>
    </w:p>
    <w:p w14:paraId="4F9E7ABD" w14:textId="6D8268A4" w:rsidR="006215FF" w:rsidRPr="007764F4" w:rsidDel="00CC7F46" w:rsidRDefault="006215FF" w:rsidP="007A5E9E">
      <w:pPr>
        <w:spacing w:before="180"/>
        <w:rPr>
          <w:del w:id="2433" w:author="Author"/>
        </w:rPr>
      </w:pPr>
      <w:del w:id="2434" w:author="Author">
        <w:r w:rsidDel="00CC7F46">
          <w:br w:type="page"/>
          <w:delText xml:space="preserve">A new </w:delText>
        </w:r>
        <w:r w:rsidR="00E0380B" w:rsidRPr="7F493B95" w:rsidDel="00CC7F46">
          <w:rPr>
            <w:b/>
            <w:bCs/>
          </w:rPr>
          <w:delText>Condition</w:delText>
        </w:r>
        <w:r w:rsidDel="00CC7F46">
          <w:delText xml:space="preserve"> </w:delText>
        </w:r>
        <w:r w:rsidR="00EA201D" w:rsidDel="00CC7F46">
          <w:delText xml:space="preserve">node </w:delText>
        </w:r>
        <w:r w:rsidR="005E29E8" w:rsidDel="00CC7F46">
          <w:delText>is added</w:delText>
        </w:r>
        <w:r w:rsidDel="00CC7F46">
          <w:delText xml:space="preserve"> under </w:delText>
        </w:r>
        <w:r w:rsidR="005E29E8" w:rsidDel="00CC7F46">
          <w:delText>the</w:delText>
        </w:r>
        <w:r w:rsidDel="00CC7F46">
          <w:delText xml:space="preserve"> </w:delText>
        </w:r>
        <w:r w:rsidR="008A3696" w:rsidDel="00CC7F46">
          <w:delText>Question</w:delText>
        </w:r>
        <w:r w:rsidR="005E29E8" w:rsidRPr="7F493B95" w:rsidDel="00CC7F46">
          <w:rPr>
            <w:b/>
            <w:bCs/>
          </w:rPr>
          <w:delText xml:space="preserve"> </w:delText>
        </w:r>
        <w:r w:rsidR="005E29E8" w:rsidDel="00CC7F46">
          <w:delText>node</w:delText>
        </w:r>
        <w:r w:rsidDel="00CC7F46">
          <w:delText>.</w:delText>
        </w:r>
      </w:del>
    </w:p>
    <w:p w14:paraId="0DD7895E" w14:textId="60E991CA" w:rsidR="006215FF" w:rsidDel="00CC7F46" w:rsidRDefault="00101968" w:rsidP="007A5E9E">
      <w:pPr>
        <w:ind w:left="90"/>
        <w:rPr>
          <w:del w:id="2435" w:author="Author"/>
        </w:rPr>
      </w:pPr>
      <w:del w:id="2436" w:author="Author">
        <w:r w:rsidDel="00CC7F46">
          <w:rPr>
            <w:noProof/>
          </w:rPr>
          <w:drawing>
            <wp:inline distT="0" distB="0" distL="0" distR="0" wp14:anchorId="21CC887C" wp14:editId="63052430">
              <wp:extent cx="5486400" cy="2997708"/>
              <wp:effectExtent l="19050" t="19050" r="19050" b="12700"/>
              <wp:docPr id="10413572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86400" cy="2997708"/>
                      </a:xfrm>
                      <a:prstGeom prst="rect">
                        <a:avLst/>
                      </a:prstGeom>
                      <a:ln>
                        <a:solidFill>
                          <a:schemeClr val="tx1"/>
                        </a:solidFill>
                      </a:ln>
                    </pic:spPr>
                  </pic:pic>
                </a:graphicData>
              </a:graphic>
            </wp:inline>
          </w:drawing>
        </w:r>
      </w:del>
    </w:p>
    <w:p w14:paraId="61669DA5" w14:textId="6B058304" w:rsidR="00CE687F" w:rsidDel="00CC7F46" w:rsidRDefault="00791F9E" w:rsidP="007A5E9E">
      <w:pPr>
        <w:pStyle w:val="ListParagraph"/>
        <w:numPr>
          <w:ilvl w:val="1"/>
          <w:numId w:val="53"/>
        </w:numPr>
        <w:spacing w:after="120" w:line="252" w:lineRule="auto"/>
        <w:ind w:left="360"/>
        <w:contextualSpacing w:val="0"/>
        <w:rPr>
          <w:del w:id="2437" w:author="Author"/>
          <w:rFonts w:asciiTheme="minorHAnsi" w:hAnsiTheme="minorHAnsi"/>
        </w:rPr>
      </w:pPr>
      <w:del w:id="2438" w:author="Author">
        <w:r w:rsidRPr="7F493B95" w:rsidDel="00CC7F46">
          <w:rPr>
            <w:rFonts w:asciiTheme="minorHAnsi" w:hAnsiTheme="minorHAnsi"/>
          </w:rPr>
          <w:delText>In the Question node</w:delText>
        </w:r>
        <w:r w:rsidR="005F4B66" w:rsidRPr="7F493B95" w:rsidDel="00CC7F46">
          <w:rPr>
            <w:rFonts w:asciiTheme="minorHAnsi" w:hAnsiTheme="minorHAnsi"/>
          </w:rPr>
          <w:delText xml:space="preserve"> (</w:delText>
        </w:r>
        <w:r w:rsidR="005F4B66" w:rsidRPr="7F493B95" w:rsidDel="00CC7F46">
          <w:rPr>
            <w:rFonts w:asciiTheme="minorHAnsi" w:hAnsiTheme="minorHAnsi"/>
            <w:b/>
            <w:bCs/>
          </w:rPr>
          <w:delText>NOT</w:delText>
        </w:r>
        <w:r w:rsidR="005F4B66" w:rsidRPr="7F493B95" w:rsidDel="00CC7F46">
          <w:rPr>
            <w:rFonts w:asciiTheme="minorHAnsi" w:hAnsiTheme="minorHAnsi"/>
          </w:rPr>
          <w:delText xml:space="preserve"> in the Condition node)</w:delText>
        </w:r>
        <w:r w:rsidRPr="7F493B95" w:rsidDel="00CC7F46">
          <w:rPr>
            <w:rFonts w:asciiTheme="minorHAnsi" w:hAnsiTheme="minorHAnsi"/>
          </w:rPr>
          <w:delText>, t</w:delText>
        </w:r>
        <w:r w:rsidR="006215FF" w:rsidRPr="7F493B95" w:rsidDel="00CC7F46">
          <w:rPr>
            <w:rFonts w:asciiTheme="minorHAnsi" w:hAnsiTheme="minorHAnsi"/>
          </w:rPr>
          <w:delText xml:space="preserve">ype </w:delText>
        </w:r>
        <w:r w:rsidR="008A3696" w:rsidRPr="7F493B95" w:rsidDel="00CC7F46">
          <w:rPr>
            <w:rFonts w:asciiTheme="minorHAnsi" w:hAnsiTheme="minorHAnsi"/>
            <w:b/>
            <w:bCs/>
          </w:rPr>
          <w:delText>Bellevue</w:delText>
        </w:r>
        <w:r w:rsidR="006215FF" w:rsidRPr="7F493B95" w:rsidDel="00CC7F46">
          <w:rPr>
            <w:rFonts w:asciiTheme="minorHAnsi" w:hAnsiTheme="minorHAnsi"/>
          </w:rPr>
          <w:delText xml:space="preserve"> in</w:delText>
        </w:r>
        <w:r w:rsidR="00B20036" w:rsidRPr="7F493B95" w:rsidDel="00CC7F46">
          <w:rPr>
            <w:rFonts w:asciiTheme="minorHAnsi" w:hAnsiTheme="minorHAnsi"/>
          </w:rPr>
          <w:delText xml:space="preserve"> the newly added empty box under </w:delText>
        </w:r>
        <w:r w:rsidR="0028676D" w:rsidRPr="7F493B95" w:rsidDel="00CC7F46">
          <w:rPr>
            <w:rFonts w:asciiTheme="minorHAnsi" w:hAnsiTheme="minorHAnsi"/>
            <w:b/>
            <w:bCs/>
          </w:rPr>
          <w:delText>Options for user</w:delText>
        </w:r>
        <w:r w:rsidR="006215FF" w:rsidRPr="7F493B95" w:rsidDel="00CC7F46">
          <w:rPr>
            <w:rFonts w:asciiTheme="minorHAnsi" w:hAnsiTheme="minorHAnsi"/>
          </w:rPr>
          <w:delText>.</w:delText>
        </w:r>
      </w:del>
    </w:p>
    <w:p w14:paraId="20BD936C" w14:textId="789B8D2C" w:rsidR="006215FF" w:rsidRPr="00E55DF9" w:rsidDel="00CC7F46" w:rsidRDefault="0028676D" w:rsidP="007A5E9E">
      <w:pPr>
        <w:pStyle w:val="ListParagraph"/>
        <w:spacing w:after="120" w:line="252" w:lineRule="auto"/>
        <w:ind w:left="360"/>
        <w:contextualSpacing w:val="0"/>
        <w:rPr>
          <w:del w:id="2439" w:author="Author"/>
          <w:rFonts w:asciiTheme="minorHAnsi" w:hAnsiTheme="minorHAnsi"/>
        </w:rPr>
      </w:pPr>
      <w:del w:id="2440" w:author="Author">
        <w:r w:rsidRPr="7F493B95" w:rsidDel="00CC7F46">
          <w:rPr>
            <w:rFonts w:asciiTheme="minorHAnsi" w:hAnsiTheme="minorHAnsi"/>
            <w:b/>
            <w:bCs/>
          </w:rPr>
          <w:delText>Bellevue</w:delText>
        </w:r>
        <w:r w:rsidR="00851DAA" w:rsidRPr="7F493B95" w:rsidDel="00CC7F46">
          <w:rPr>
            <w:rFonts w:asciiTheme="minorHAnsi" w:hAnsiTheme="minorHAnsi"/>
          </w:rPr>
          <w:delText xml:space="preserve"> is </w:delText>
        </w:r>
        <w:r w:rsidR="00CE687F" w:rsidRPr="7F493B95" w:rsidDel="00CC7F46">
          <w:rPr>
            <w:rFonts w:asciiTheme="minorHAnsi" w:hAnsiTheme="minorHAnsi"/>
          </w:rPr>
          <w:delText xml:space="preserve">automatically </w:delText>
        </w:r>
        <w:r w:rsidR="00851DAA" w:rsidRPr="7F493B95" w:rsidDel="00CC7F46">
          <w:rPr>
            <w:rFonts w:asciiTheme="minorHAnsi" w:hAnsiTheme="minorHAnsi"/>
          </w:rPr>
          <w:delText xml:space="preserve">added </w:delText>
        </w:r>
        <w:r w:rsidR="00CE687F" w:rsidRPr="7F493B95" w:rsidDel="00CC7F46">
          <w:rPr>
            <w:rFonts w:asciiTheme="minorHAnsi" w:hAnsiTheme="minorHAnsi"/>
          </w:rPr>
          <w:delText>f</w:delText>
        </w:r>
        <w:r w:rsidR="001F7A9C" w:rsidRPr="7F493B95" w:rsidDel="00CC7F46">
          <w:rPr>
            <w:rFonts w:asciiTheme="minorHAnsi" w:hAnsiTheme="minorHAnsi"/>
          </w:rPr>
          <w:delText>or you in the Condition node too</w:delText>
        </w:r>
        <w:r w:rsidR="006215FF" w:rsidRPr="7F493B95" w:rsidDel="00CC7F46">
          <w:rPr>
            <w:rFonts w:asciiTheme="minorHAnsi" w:hAnsiTheme="minorHAnsi"/>
          </w:rPr>
          <w:delText>.</w:delText>
        </w:r>
      </w:del>
    </w:p>
    <w:p w14:paraId="23CD5986" w14:textId="16674B54" w:rsidR="006215FF" w:rsidRPr="00E55DF9" w:rsidDel="00CC7F46" w:rsidRDefault="005F2A4B" w:rsidP="007A5E9E">
      <w:pPr>
        <w:ind w:left="90"/>
        <w:rPr>
          <w:del w:id="2441" w:author="Author"/>
          <w:rFonts w:asciiTheme="minorHAnsi" w:hAnsiTheme="minorHAnsi" w:cstheme="minorHAnsi"/>
          <w:szCs w:val="20"/>
        </w:rPr>
      </w:pPr>
      <w:del w:id="2442" w:author="Author">
        <w:r w:rsidRPr="00E55DF9" w:rsidDel="00CC7F46">
          <w:rPr>
            <w:rFonts w:asciiTheme="minorHAnsi" w:hAnsiTheme="minorHAnsi" w:cstheme="minorHAnsi"/>
            <w:noProof/>
            <w:szCs w:val="20"/>
          </w:rPr>
          <w:drawing>
            <wp:inline distT="0" distB="0" distL="0" distR="0" wp14:anchorId="27D1B37B" wp14:editId="24F0C430">
              <wp:extent cx="5486400" cy="3032251"/>
              <wp:effectExtent l="19050" t="19050" r="19050" b="15875"/>
              <wp:docPr id="2014649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86400" cy="3032251"/>
                      </a:xfrm>
                      <a:prstGeom prst="rect">
                        <a:avLst/>
                      </a:prstGeom>
                      <a:ln>
                        <a:solidFill>
                          <a:schemeClr val="tx1"/>
                        </a:solidFill>
                      </a:ln>
                    </pic:spPr>
                  </pic:pic>
                </a:graphicData>
              </a:graphic>
            </wp:inline>
          </w:drawing>
        </w:r>
      </w:del>
    </w:p>
    <w:p w14:paraId="15242681" w14:textId="437E815E" w:rsidR="004026A8" w:rsidDel="00CC7F46" w:rsidRDefault="006F033B" w:rsidP="007A5E9E">
      <w:pPr>
        <w:tabs>
          <w:tab w:val="left" w:pos="360"/>
        </w:tabs>
        <w:spacing w:after="120" w:line="252" w:lineRule="auto"/>
        <w:rPr>
          <w:del w:id="2443" w:author="Author"/>
          <w:rFonts w:asciiTheme="minorHAnsi" w:hAnsiTheme="minorHAnsi"/>
        </w:rPr>
      </w:pPr>
      <w:del w:id="2444" w:author="Author">
        <w:r w:rsidRPr="7F493B95" w:rsidDel="00CC7F46">
          <w:rPr>
            <w:rFonts w:asciiTheme="minorHAnsi" w:hAnsiTheme="minorHAnsi"/>
            <w:b/>
            <w:bCs/>
          </w:rPr>
          <w:delText>Note</w:delText>
        </w:r>
        <w:r w:rsidRPr="7F493B95" w:rsidDel="00CC7F46">
          <w:rPr>
            <w:rFonts w:asciiTheme="minorHAnsi" w:hAnsiTheme="minorHAnsi"/>
          </w:rPr>
          <w:delText xml:space="preserve">: </w:delText>
        </w:r>
        <w:r w:rsidR="004026A8" w:rsidRPr="7F493B95" w:rsidDel="00CC7F46">
          <w:rPr>
            <w:rFonts w:asciiTheme="minorHAnsi" w:hAnsiTheme="minorHAnsi"/>
          </w:rPr>
          <w:delText xml:space="preserve">The </w:delText>
        </w:r>
        <w:r w:rsidR="004026A8" w:rsidRPr="7F493B95" w:rsidDel="00CC7F46">
          <w:rPr>
            <w:rFonts w:asciiTheme="minorHAnsi" w:hAnsiTheme="minorHAnsi"/>
            <w:b/>
            <w:bCs/>
          </w:rPr>
          <w:delText>Options for user</w:delText>
        </w:r>
        <w:r w:rsidR="004026A8" w:rsidRPr="7F493B95" w:rsidDel="00CC7F46">
          <w:rPr>
            <w:rFonts w:asciiTheme="minorHAnsi" w:hAnsiTheme="minorHAnsi"/>
          </w:rPr>
          <w:delText xml:space="preserve"> section controls </w:delText>
        </w:r>
        <w:r w:rsidR="0069147A" w:rsidRPr="7F493B95" w:rsidDel="00CC7F46">
          <w:rPr>
            <w:rFonts w:asciiTheme="minorHAnsi" w:hAnsiTheme="minorHAnsi"/>
          </w:rPr>
          <w:delText xml:space="preserve">what buttons are visible to users in the chat window, and always need to be </w:delText>
        </w:r>
        <w:r w:rsidR="009E0ACF" w:rsidRPr="7F493B95" w:rsidDel="00CC7F46">
          <w:rPr>
            <w:rFonts w:asciiTheme="minorHAnsi" w:hAnsiTheme="minorHAnsi"/>
          </w:rPr>
          <w:delText>matched</w:delText>
        </w:r>
        <w:r w:rsidR="0069147A" w:rsidRPr="7F493B95" w:rsidDel="00CC7F46">
          <w:rPr>
            <w:rFonts w:asciiTheme="minorHAnsi" w:hAnsiTheme="minorHAnsi"/>
          </w:rPr>
          <w:delText xml:space="preserve"> with a condition</w:delText>
        </w:r>
        <w:r w:rsidR="00E800F9" w:rsidRPr="7F493B95" w:rsidDel="00CC7F46">
          <w:rPr>
            <w:rFonts w:asciiTheme="minorHAnsi" w:hAnsiTheme="minorHAnsi"/>
          </w:rPr>
          <w:delText>,</w:delText>
        </w:r>
        <w:r w:rsidR="0069147A" w:rsidRPr="7F493B95" w:rsidDel="00CC7F46">
          <w:rPr>
            <w:rFonts w:asciiTheme="minorHAnsi" w:hAnsiTheme="minorHAnsi"/>
          </w:rPr>
          <w:delText xml:space="preserve"> or the button won’t work. The Condition</w:delText>
        </w:r>
        <w:r w:rsidR="005B3082" w:rsidRPr="7F493B95" w:rsidDel="00CC7F46">
          <w:rPr>
            <w:rFonts w:asciiTheme="minorHAnsi" w:hAnsiTheme="minorHAnsi"/>
          </w:rPr>
          <w:delText>s, however, can handle the user typing</w:delText>
        </w:r>
        <w:r w:rsidR="00A97234" w:rsidRPr="7F493B95" w:rsidDel="00CC7F46">
          <w:rPr>
            <w:rFonts w:asciiTheme="minorHAnsi" w:hAnsiTheme="minorHAnsi"/>
          </w:rPr>
          <w:delText xml:space="preserve"> something that is not shown in a button. So for instance </w:delText>
        </w:r>
        <w:r w:rsidR="00F93C51" w:rsidRPr="7F493B95" w:rsidDel="00CC7F46">
          <w:rPr>
            <w:rFonts w:asciiTheme="minorHAnsi" w:hAnsiTheme="minorHAnsi"/>
          </w:rPr>
          <w:delText xml:space="preserve">if you </w:delText>
        </w:r>
        <w:r w:rsidR="000E1EA2" w:rsidRPr="7F493B95" w:rsidDel="00CC7F46">
          <w:rPr>
            <w:rFonts w:asciiTheme="minorHAnsi" w:hAnsiTheme="minorHAnsi"/>
          </w:rPr>
          <w:delText xml:space="preserve">were to </w:delText>
        </w:r>
        <w:r w:rsidR="00F93C51" w:rsidRPr="7F493B95" w:rsidDel="00CC7F46">
          <w:rPr>
            <w:rFonts w:asciiTheme="minorHAnsi" w:hAnsiTheme="minorHAnsi"/>
          </w:rPr>
          <w:delText xml:space="preserve">delete the Bellevue </w:delText>
        </w:r>
        <w:r w:rsidR="00F93C51" w:rsidRPr="7F493B95" w:rsidDel="00CC7F46">
          <w:rPr>
            <w:rFonts w:asciiTheme="minorHAnsi" w:hAnsiTheme="minorHAnsi"/>
            <w:b/>
            <w:bCs/>
          </w:rPr>
          <w:delText>Options for user</w:delText>
        </w:r>
        <w:r w:rsidR="00F93C51" w:rsidRPr="7F493B95" w:rsidDel="00CC7F46">
          <w:rPr>
            <w:rFonts w:asciiTheme="minorHAnsi" w:hAnsiTheme="minorHAnsi"/>
          </w:rPr>
          <w:delText xml:space="preserve"> button</w:delText>
        </w:r>
        <w:r w:rsidR="00DD022B" w:rsidRPr="7F493B95" w:rsidDel="00CC7F46">
          <w:rPr>
            <w:rFonts w:asciiTheme="minorHAnsi" w:hAnsiTheme="minorHAnsi"/>
          </w:rPr>
          <w:delText>,</w:delText>
        </w:r>
        <w:r w:rsidR="00F93C51" w:rsidRPr="7F493B95" w:rsidDel="00CC7F46">
          <w:rPr>
            <w:rFonts w:asciiTheme="minorHAnsi" w:hAnsiTheme="minorHAnsi"/>
          </w:rPr>
          <w:delText xml:space="preserve"> it </w:delText>
        </w:r>
        <w:r w:rsidR="009E0ACF" w:rsidRPr="7F493B95" w:rsidDel="00CC7F46">
          <w:rPr>
            <w:rFonts w:asciiTheme="minorHAnsi" w:hAnsiTheme="minorHAnsi"/>
          </w:rPr>
          <w:delText>would</w:delText>
        </w:r>
        <w:r w:rsidR="00F93C51" w:rsidRPr="7F493B95" w:rsidDel="00CC7F46">
          <w:rPr>
            <w:rFonts w:asciiTheme="minorHAnsi" w:hAnsiTheme="minorHAnsi"/>
          </w:rPr>
          <w:delText xml:space="preserve"> not delete the Bellevue </w:delText>
        </w:r>
        <w:r w:rsidR="00DD022B" w:rsidRPr="7F493B95" w:rsidDel="00CC7F46">
          <w:rPr>
            <w:rFonts w:asciiTheme="minorHAnsi" w:hAnsiTheme="minorHAnsi"/>
          </w:rPr>
          <w:delText>C</w:delText>
        </w:r>
        <w:r w:rsidR="00F93C51" w:rsidRPr="7F493B95" w:rsidDel="00CC7F46">
          <w:rPr>
            <w:rFonts w:asciiTheme="minorHAnsi" w:hAnsiTheme="minorHAnsi"/>
          </w:rPr>
          <w:delText xml:space="preserve">ondition </w:delText>
        </w:r>
        <w:r w:rsidR="00DD022B" w:rsidRPr="7F493B95" w:rsidDel="00CC7F46">
          <w:rPr>
            <w:rFonts w:asciiTheme="minorHAnsi" w:hAnsiTheme="minorHAnsi"/>
          </w:rPr>
          <w:delText>node</w:delText>
        </w:r>
        <w:r w:rsidR="009E0ACF" w:rsidRPr="7F493B95" w:rsidDel="00CC7F46">
          <w:rPr>
            <w:rFonts w:asciiTheme="minorHAnsi" w:hAnsiTheme="minorHAnsi"/>
          </w:rPr>
          <w:delText>,</w:delText>
        </w:r>
        <w:r w:rsidR="00DD022B" w:rsidRPr="7F493B95" w:rsidDel="00CC7F46">
          <w:rPr>
            <w:rFonts w:asciiTheme="minorHAnsi" w:hAnsiTheme="minorHAnsi"/>
          </w:rPr>
          <w:delText xml:space="preserve"> </w:delText>
        </w:r>
        <w:r w:rsidR="009E0ACF" w:rsidRPr="7F493B95" w:rsidDel="00CC7F46">
          <w:rPr>
            <w:rFonts w:asciiTheme="minorHAnsi" w:hAnsiTheme="minorHAnsi"/>
          </w:rPr>
          <w:delText>which would</w:delText>
        </w:r>
        <w:r w:rsidR="00DD022B" w:rsidRPr="7F493B95" w:rsidDel="00CC7F46">
          <w:rPr>
            <w:rFonts w:asciiTheme="minorHAnsi" w:hAnsiTheme="minorHAnsi"/>
          </w:rPr>
          <w:delText xml:space="preserve"> be used</w:delText>
        </w:r>
        <w:r w:rsidR="00F93C51" w:rsidRPr="7F493B95" w:rsidDel="00CC7F46">
          <w:rPr>
            <w:rFonts w:asciiTheme="minorHAnsi" w:hAnsiTheme="minorHAnsi"/>
          </w:rPr>
          <w:delText xml:space="preserve"> if the user types “Bellevue” when asked for a location.</w:delText>
        </w:r>
      </w:del>
    </w:p>
    <w:p w14:paraId="3724EAC9" w14:textId="1E8163C2" w:rsidR="00804037" w:rsidDel="00CC7F46" w:rsidRDefault="001A6368" w:rsidP="007A5E9E">
      <w:pPr>
        <w:tabs>
          <w:tab w:val="left" w:pos="360"/>
        </w:tabs>
        <w:spacing w:after="120" w:line="252" w:lineRule="auto"/>
        <w:rPr>
          <w:del w:id="2445" w:author="Author"/>
          <w:rFonts w:asciiTheme="minorHAnsi" w:hAnsiTheme="minorHAnsi"/>
        </w:rPr>
      </w:pPr>
      <w:del w:id="2446" w:author="Author">
        <w:r w:rsidRPr="7F493B95" w:rsidDel="00CC7F46">
          <w:rPr>
            <w:rFonts w:asciiTheme="minorHAnsi" w:hAnsiTheme="minorHAnsi"/>
          </w:rPr>
          <w:delText>N</w:delText>
        </w:r>
        <w:r w:rsidR="00804037" w:rsidRPr="7F493B95" w:rsidDel="00CC7F46">
          <w:rPr>
            <w:rFonts w:asciiTheme="minorHAnsi" w:hAnsiTheme="minorHAnsi"/>
          </w:rPr>
          <w:delText>ow,</w:delText>
        </w:r>
        <w:r w:rsidRPr="7F493B95" w:rsidDel="00CC7F46">
          <w:rPr>
            <w:rFonts w:asciiTheme="minorHAnsi" w:hAnsiTheme="minorHAnsi"/>
          </w:rPr>
          <w:delText xml:space="preserve"> you’ll tell the bot what </w:delText>
        </w:r>
        <w:r w:rsidR="00E32887" w:rsidRPr="7F493B95" w:rsidDel="00CC7F46">
          <w:rPr>
            <w:rFonts w:asciiTheme="minorHAnsi" w:hAnsiTheme="minorHAnsi"/>
          </w:rPr>
          <w:delText xml:space="preserve">message </w:delText>
        </w:r>
        <w:r w:rsidRPr="7F493B95" w:rsidDel="00CC7F46">
          <w:rPr>
            <w:rFonts w:asciiTheme="minorHAnsi" w:hAnsiTheme="minorHAnsi"/>
          </w:rPr>
          <w:delText xml:space="preserve">to display if the user selects </w:delText>
        </w:r>
        <w:r w:rsidRPr="7F493B95" w:rsidDel="00CC7F46">
          <w:rPr>
            <w:rFonts w:asciiTheme="minorHAnsi" w:hAnsiTheme="minorHAnsi"/>
            <w:b/>
            <w:bCs/>
          </w:rPr>
          <w:delText>Bellevue</w:delText>
        </w:r>
        <w:r w:rsidRPr="7F493B95" w:rsidDel="00CC7F46">
          <w:rPr>
            <w:rFonts w:asciiTheme="minorHAnsi" w:hAnsiTheme="minorHAnsi"/>
          </w:rPr>
          <w:delText xml:space="preserve">. </w:delText>
        </w:r>
        <w:r w:rsidR="00804037" w:rsidRPr="7F493B95" w:rsidDel="00CC7F46">
          <w:rPr>
            <w:rFonts w:asciiTheme="minorHAnsi" w:hAnsiTheme="minorHAnsi"/>
          </w:rPr>
          <w:delText>The new condition node looks like this:</w:delText>
        </w:r>
      </w:del>
    </w:p>
    <w:p w14:paraId="75D7CF80" w14:textId="0471C0FF" w:rsidR="00804037" w:rsidRPr="00804037" w:rsidDel="00CC7F46" w:rsidRDefault="00804037" w:rsidP="007A5E9E">
      <w:pPr>
        <w:tabs>
          <w:tab w:val="left" w:pos="360"/>
        </w:tabs>
        <w:spacing w:after="120" w:line="252" w:lineRule="auto"/>
        <w:rPr>
          <w:del w:id="2447" w:author="Author"/>
          <w:rFonts w:asciiTheme="minorHAnsi" w:hAnsiTheme="minorHAnsi"/>
        </w:rPr>
      </w:pPr>
      <w:del w:id="2448" w:author="Author">
        <w:r w:rsidDel="00CC7F46">
          <w:rPr>
            <w:noProof/>
          </w:rPr>
          <w:drawing>
            <wp:inline distT="0" distB="0" distL="0" distR="0" wp14:anchorId="2149B17B" wp14:editId="16CC9B36">
              <wp:extent cx="2209356" cy="1527006"/>
              <wp:effectExtent l="0" t="0" r="635" b="0"/>
              <wp:docPr id="1266076245"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209356" cy="1527006"/>
                      </a:xfrm>
                      <a:prstGeom prst="rect">
                        <a:avLst/>
                      </a:prstGeom>
                    </pic:spPr>
                  </pic:pic>
                </a:graphicData>
              </a:graphic>
            </wp:inline>
          </w:drawing>
        </w:r>
      </w:del>
    </w:p>
    <w:p w14:paraId="18FEC05D" w14:textId="7963BF9F" w:rsidR="004F2AB7" w:rsidDel="00CC7F46" w:rsidRDefault="00804037" w:rsidP="007A5E9E">
      <w:pPr>
        <w:pStyle w:val="ListParagraph"/>
        <w:numPr>
          <w:ilvl w:val="1"/>
          <w:numId w:val="53"/>
        </w:numPr>
        <w:tabs>
          <w:tab w:val="left" w:pos="360"/>
        </w:tabs>
        <w:spacing w:after="120" w:line="252" w:lineRule="auto"/>
        <w:ind w:left="360"/>
        <w:rPr>
          <w:del w:id="2449" w:author="Author"/>
          <w:rFonts w:asciiTheme="minorHAnsi" w:hAnsiTheme="minorHAnsi"/>
        </w:rPr>
      </w:pPr>
      <w:del w:id="2450" w:author="Author">
        <w:r w:rsidRPr="7F493B95" w:rsidDel="00CC7F46">
          <w:rPr>
            <w:rFonts w:asciiTheme="minorHAnsi" w:hAnsiTheme="minorHAnsi"/>
          </w:rPr>
          <w:delText>To</w:delText>
        </w:r>
        <w:r w:rsidR="00BA0118" w:rsidRPr="7F493B95" w:rsidDel="00CC7F46">
          <w:rPr>
            <w:rFonts w:asciiTheme="minorHAnsi" w:hAnsiTheme="minorHAnsi"/>
          </w:rPr>
          <w:delText xml:space="preserve"> </w:delText>
        </w:r>
        <w:r w:rsidRPr="7F493B95" w:rsidDel="00CC7F46">
          <w:rPr>
            <w:rFonts w:asciiTheme="minorHAnsi" w:hAnsiTheme="minorHAnsi"/>
          </w:rPr>
          <w:delText xml:space="preserve">add </w:delText>
        </w:r>
        <w:r w:rsidR="00BA0118" w:rsidRPr="7F493B95" w:rsidDel="00CC7F46">
          <w:rPr>
            <w:rFonts w:asciiTheme="minorHAnsi" w:hAnsiTheme="minorHAnsi"/>
          </w:rPr>
          <w:delText xml:space="preserve">info for </w:delText>
        </w:r>
        <w:r w:rsidRPr="7F493B95" w:rsidDel="00CC7F46">
          <w:rPr>
            <w:rFonts w:asciiTheme="minorHAnsi" w:hAnsiTheme="minorHAnsi"/>
          </w:rPr>
          <w:delText xml:space="preserve">the </w:delText>
        </w:r>
        <w:r w:rsidR="00BA0118" w:rsidRPr="7F493B95" w:rsidDel="00CC7F46">
          <w:rPr>
            <w:rFonts w:asciiTheme="minorHAnsi" w:hAnsiTheme="minorHAnsi"/>
          </w:rPr>
          <w:delText>Bellevue store location</w:delText>
        </w:r>
        <w:r w:rsidR="006215FF" w:rsidRPr="7F493B95" w:rsidDel="00CC7F46">
          <w:rPr>
            <w:rFonts w:asciiTheme="minorHAnsi" w:hAnsiTheme="minorHAnsi"/>
          </w:rPr>
          <w:delText xml:space="preserve">, </w:delText>
        </w:r>
        <w:r w:rsidR="004F07BF" w:rsidRPr="7F493B95" w:rsidDel="00CC7F46">
          <w:rPr>
            <w:rFonts w:asciiTheme="minorHAnsi" w:hAnsiTheme="minorHAnsi"/>
          </w:rPr>
          <w:delText xml:space="preserve">click the </w:delText>
        </w:r>
        <w:r w:rsidR="004F07BF" w:rsidRPr="7F493B95" w:rsidDel="00CC7F46">
          <w:rPr>
            <w:rFonts w:asciiTheme="minorHAnsi" w:hAnsiTheme="minorHAnsi"/>
            <w:b/>
            <w:bCs/>
          </w:rPr>
          <w:delText>Add node</w:delText>
        </w:r>
        <w:r w:rsidR="004F07BF" w:rsidRPr="7F493B95" w:rsidDel="00CC7F46">
          <w:rPr>
            <w:rFonts w:asciiTheme="minorHAnsi" w:hAnsiTheme="minorHAnsi"/>
          </w:rPr>
          <w:delText xml:space="preserve"> </w:delText>
        </w:r>
        <w:r w:rsidR="006215FF" w:rsidRPr="7F493B95" w:rsidDel="00CC7F46">
          <w:rPr>
            <w:rFonts w:asciiTheme="minorHAnsi" w:hAnsiTheme="minorHAnsi"/>
          </w:rPr>
          <w:delText xml:space="preserve"> </w:delText>
        </w:r>
        <w:r w:rsidR="009008F0" w:rsidDel="00CC7F46">
          <w:rPr>
            <w:noProof/>
          </w:rPr>
          <w:drawing>
            <wp:inline distT="0" distB="0" distL="0" distR="0" wp14:anchorId="69A070CE" wp14:editId="514587D8">
              <wp:extent cx="325421" cy="299387"/>
              <wp:effectExtent l="0" t="0" r="5080" b="5715"/>
              <wp:docPr id="1878337765" name="Picture 119"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5421" cy="299387"/>
                      </a:xfrm>
                      <a:prstGeom prst="rect">
                        <a:avLst/>
                      </a:prstGeom>
                    </pic:spPr>
                  </pic:pic>
                </a:graphicData>
              </a:graphic>
            </wp:inline>
          </w:drawing>
        </w:r>
        <w:r w:rsidR="00EE1BDF" w:rsidRPr="7F493B95" w:rsidDel="00CC7F46">
          <w:rPr>
            <w:rFonts w:asciiTheme="minorHAnsi" w:hAnsiTheme="minorHAnsi"/>
          </w:rPr>
          <w:delText xml:space="preserve"> but</w:delText>
        </w:r>
        <w:r w:rsidR="004F2AB7" w:rsidRPr="7F493B95" w:rsidDel="00CC7F46">
          <w:rPr>
            <w:rFonts w:asciiTheme="minorHAnsi" w:hAnsiTheme="minorHAnsi"/>
          </w:rPr>
          <w:delText xml:space="preserve">ton below the </w:delText>
        </w:r>
        <w:r w:rsidR="00223A27" w:rsidRPr="7F493B95" w:rsidDel="00CC7F46">
          <w:rPr>
            <w:rFonts w:asciiTheme="minorHAnsi" w:hAnsiTheme="minorHAnsi"/>
          </w:rPr>
          <w:delText xml:space="preserve">Condition </w:delText>
        </w:r>
        <w:r w:rsidR="004F2AB7" w:rsidRPr="7F493B95" w:rsidDel="00CC7F46">
          <w:rPr>
            <w:rFonts w:asciiTheme="minorHAnsi" w:hAnsiTheme="minorHAnsi"/>
          </w:rPr>
          <w:delText>node</w:delText>
        </w:r>
        <w:r w:rsidR="00607AB0" w:rsidRPr="7F493B95" w:rsidDel="00CC7F46">
          <w:rPr>
            <w:rFonts w:asciiTheme="minorHAnsi" w:hAnsiTheme="minorHAnsi"/>
          </w:rPr>
          <w:delText xml:space="preserve"> for Bellevue</w:delText>
        </w:r>
        <w:r w:rsidR="004F2AB7" w:rsidRPr="7F493B95" w:rsidDel="00CC7F46">
          <w:rPr>
            <w:rFonts w:asciiTheme="minorHAnsi" w:hAnsiTheme="minorHAnsi"/>
          </w:rPr>
          <w:delText>.</w:delText>
        </w:r>
      </w:del>
    </w:p>
    <w:p w14:paraId="5005F0D9" w14:textId="2EA16680" w:rsidR="007E2180" w:rsidDel="00CC7F46" w:rsidRDefault="004F2AB7" w:rsidP="007A5E9E">
      <w:pPr>
        <w:pStyle w:val="ListParagraph"/>
        <w:numPr>
          <w:ilvl w:val="1"/>
          <w:numId w:val="53"/>
        </w:numPr>
        <w:tabs>
          <w:tab w:val="left" w:pos="360"/>
        </w:tabs>
        <w:spacing w:after="120" w:line="252" w:lineRule="auto"/>
        <w:ind w:left="360"/>
        <w:rPr>
          <w:del w:id="2451" w:author="Author"/>
          <w:rFonts w:asciiTheme="minorHAnsi" w:hAnsiTheme="minorHAnsi"/>
        </w:rPr>
      </w:pPr>
      <w:del w:id="2452" w:author="Author">
        <w:r w:rsidRPr="7F493B95" w:rsidDel="00CC7F46">
          <w:rPr>
            <w:rFonts w:asciiTheme="minorHAnsi" w:hAnsiTheme="minorHAnsi"/>
          </w:rPr>
          <w:delText>From the options that appear, click</w:delText>
        </w:r>
        <w:r w:rsidR="00FA60BD" w:rsidRPr="7F493B95" w:rsidDel="00CC7F46">
          <w:rPr>
            <w:rFonts w:asciiTheme="minorHAnsi" w:hAnsiTheme="minorHAnsi"/>
          </w:rPr>
          <w:delText xml:space="preserve"> </w:delText>
        </w:r>
        <w:r w:rsidR="00FA60BD" w:rsidRPr="7F493B95" w:rsidDel="00CC7F46">
          <w:rPr>
            <w:rFonts w:asciiTheme="minorHAnsi" w:hAnsiTheme="minorHAnsi"/>
            <w:b/>
            <w:bCs/>
          </w:rPr>
          <w:delText>Show a message</w:delText>
        </w:r>
        <w:r w:rsidR="007E2180" w:rsidRPr="7F493B95" w:rsidDel="00CC7F46">
          <w:rPr>
            <w:rFonts w:asciiTheme="minorHAnsi" w:hAnsiTheme="minorHAnsi"/>
          </w:rPr>
          <w:delText>.</w:delText>
        </w:r>
      </w:del>
    </w:p>
    <w:p w14:paraId="4E265E72" w14:textId="164CF545" w:rsidR="00D82A78" w:rsidDel="00CC7F46" w:rsidRDefault="00D82A78" w:rsidP="007A5E9E">
      <w:pPr>
        <w:rPr>
          <w:del w:id="2453" w:author="Author"/>
        </w:rPr>
      </w:pPr>
      <w:del w:id="2454" w:author="Author">
        <w:r w:rsidDel="00CC7F46">
          <w:rPr>
            <w:noProof/>
          </w:rPr>
          <mc:AlternateContent>
            <mc:Choice Requires="wpc">
              <w:drawing>
                <wp:inline distT="0" distB="0" distL="0" distR="0" wp14:anchorId="1459B799" wp14:editId="50CD27B1">
                  <wp:extent cx="2453640" cy="2994129"/>
                  <wp:effectExtent l="0" t="0" r="3810" b="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8" name="Group 28"/>
                          <wpg:cNvGrpSpPr/>
                          <wpg:grpSpPr>
                            <a:xfrm>
                              <a:off x="180000" y="180000"/>
                              <a:ext cx="2143760" cy="2682875"/>
                              <a:chOff x="180000" y="180000"/>
                              <a:chExt cx="2143760" cy="2682875"/>
                            </a:xfrm>
                          </wpg:grpSpPr>
                          <pic:pic xmlns:pic="http://schemas.openxmlformats.org/drawingml/2006/picture">
                            <pic:nvPicPr>
                              <pic:cNvPr id="85" name="Picture 85" descr="A screenshot of a cell phon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180000" y="180000"/>
                                <a:ext cx="2143760" cy="2682875"/>
                              </a:xfrm>
                              <a:prstGeom prst="rect">
                                <a:avLst/>
                              </a:prstGeom>
                              <a:ln w="9525">
                                <a:solidFill>
                                  <a:schemeClr val="tx1"/>
                                </a:solidFill>
                              </a:ln>
                            </pic:spPr>
                          </pic:pic>
                          <wps:wsp>
                            <wps:cNvPr id="27" name="Rectangle 27"/>
                            <wps:cNvSpPr/>
                            <wps:spPr>
                              <a:xfrm>
                                <a:off x="212651" y="2066970"/>
                                <a:ext cx="1301425" cy="22115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BD9BE43" id="Canvas 26" o:spid="_x0000_s1026" editas="canvas" style="width:193.2pt;height:235.75pt;mso-position-horizontal-relative:char;mso-position-vertical-relative:line" coordsize="24536,2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4536;height:29940;visibility:visible;mso-wrap-style:square" filled="t">
                    <v:fill o:detectmouseclick="t"/>
                    <v:path o:connecttype="none"/>
                  </v:shape>
                  <v:group id="Group 28" o:spid="_x0000_s1028" style="position:absolute;left:1800;top:1800;width:21437;height:26828" coordorigin="1800,1800" coordsize="21437,26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85" o:spid="_x0000_s1029" type="#_x0000_t75" alt="A screenshot of a cell phone&#10;&#10;Description automatically generated" style="position:absolute;left:1800;top:1800;width:21437;height:2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" stroked="t" strokecolor="#353535 [3213]">
                      <v:imagedata r:id="rId106" o:title="A screenshot of a cell phone&#10;&#10;Description automatically generated"/>
                    </v:shape>
                    <v:rect id="Rectangle 27" o:spid="_x0000_s1030" style="position:absolute;left:2126;top:20669;width:13014;height:2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" filled="f" strokecolor="red" strokeweight="2.25pt"/>
                  </v:group>
                  <w10:anchorlock/>
                </v:group>
              </w:pict>
            </mc:Fallback>
          </mc:AlternateContent>
        </w:r>
      </w:del>
    </w:p>
    <w:p w14:paraId="783CE8B2" w14:textId="00126517" w:rsidR="007E2180" w:rsidDel="00CC7F46" w:rsidRDefault="00100B63" w:rsidP="007A5E9E">
      <w:pPr>
        <w:rPr>
          <w:del w:id="2455" w:author="Author"/>
        </w:rPr>
      </w:pPr>
      <w:del w:id="2456" w:author="Author">
        <w:r w:rsidDel="00CC7F46">
          <w:delText>This adds a new Message node connected to the Bellevue condition.</w:delText>
        </w:r>
      </w:del>
    </w:p>
    <w:p w14:paraId="5F9DED82" w14:textId="7C1E0F70" w:rsidR="368EF3D4" w:rsidRPr="00356C25" w:rsidDel="00CC7F46" w:rsidRDefault="00D82A78" w:rsidP="007A5E9E">
      <w:pPr>
        <w:pStyle w:val="ListParagraph"/>
        <w:numPr>
          <w:ilvl w:val="1"/>
          <w:numId w:val="53"/>
        </w:numPr>
        <w:tabs>
          <w:tab w:val="left" w:pos="360"/>
        </w:tabs>
        <w:spacing w:after="120" w:line="252" w:lineRule="auto"/>
        <w:ind w:left="360"/>
        <w:rPr>
          <w:del w:id="2457" w:author="Author"/>
          <w:rFonts w:asciiTheme="minorHAnsi" w:eastAsiaTheme="minorEastAsia" w:hAnsiTheme="minorHAnsi"/>
          <w:szCs w:val="20"/>
        </w:rPr>
      </w:pPr>
      <w:del w:id="2458" w:author="Author">
        <w:r w:rsidRPr="7F493B95" w:rsidDel="00CC7F46">
          <w:rPr>
            <w:rFonts w:asciiTheme="minorHAnsi" w:hAnsiTheme="minorHAnsi"/>
          </w:rPr>
          <w:delText>In the Message node, e</w:delText>
        </w:r>
        <w:r w:rsidR="00FA60BD" w:rsidRPr="7F493B95" w:rsidDel="00CC7F46">
          <w:rPr>
            <w:rFonts w:asciiTheme="minorHAnsi" w:hAnsiTheme="minorHAnsi"/>
          </w:rPr>
          <w:delText>nter the store location info</w:delText>
        </w:r>
        <w:r w:rsidR="3BE59F7F" w:rsidRPr="7F493B95" w:rsidDel="00CC7F46">
          <w:rPr>
            <w:rFonts w:asciiTheme="minorHAnsi" w:hAnsiTheme="minorHAnsi"/>
          </w:rPr>
          <w:delText>:</w:delText>
        </w:r>
        <w:r w:rsidR="368EF3D4" w:rsidRPr="7F493B95" w:rsidDel="00CC7F46">
          <w:rPr>
            <w:rFonts w:asciiTheme="minorHAnsi" w:hAnsiTheme="minorHAnsi"/>
          </w:rPr>
          <w:delText xml:space="preserve"> </w:delText>
        </w:r>
        <w:r w:rsidR="368EF3D4" w:rsidRPr="7F493B95" w:rsidDel="00CC7F46">
          <w:rPr>
            <w:rFonts w:asciiTheme="minorHAnsi" w:hAnsiTheme="minorHAnsi"/>
            <w:b/>
            <w:bCs/>
          </w:rPr>
          <w:delText xml:space="preserve">Our Bellevue store is located in </w:delText>
        </w:r>
        <w:r w:rsidR="681FDE53" w:rsidRPr="7F493B95" w:rsidDel="00CC7F46">
          <w:rPr>
            <w:rFonts w:asciiTheme="minorHAnsi" w:hAnsiTheme="minorHAnsi"/>
            <w:b/>
            <w:bCs/>
          </w:rPr>
          <w:delText xml:space="preserve">1234 </w:delText>
        </w:r>
        <w:r w:rsidR="368EF3D4" w:rsidRPr="7F493B95" w:rsidDel="00CC7F46">
          <w:rPr>
            <w:rFonts w:asciiTheme="minorHAnsi" w:hAnsiTheme="minorHAnsi"/>
            <w:b/>
            <w:bCs/>
          </w:rPr>
          <w:delText>Bell</w:delText>
        </w:r>
        <w:r w:rsidR="04891E54" w:rsidRPr="7F493B95" w:rsidDel="00CC7F46">
          <w:rPr>
            <w:rFonts w:asciiTheme="minorHAnsi" w:hAnsiTheme="minorHAnsi"/>
            <w:b/>
            <w:bCs/>
          </w:rPr>
          <w:delText>e</w:delText>
        </w:r>
        <w:r w:rsidR="368EF3D4" w:rsidRPr="7F493B95" w:rsidDel="00CC7F46">
          <w:rPr>
            <w:rFonts w:asciiTheme="minorHAnsi" w:hAnsiTheme="minorHAnsi"/>
            <w:b/>
            <w:bCs/>
          </w:rPr>
          <w:delText>vue Way</w:delText>
        </w:r>
        <w:r w:rsidR="7E9FB0D3" w:rsidRPr="7F493B95" w:rsidDel="00CC7F46">
          <w:rPr>
            <w:rFonts w:asciiTheme="minorHAnsi" w:hAnsiTheme="minorHAnsi"/>
            <w:b/>
            <w:bCs/>
          </w:rPr>
          <w:delText xml:space="preserve">, Bellevue, </w:delText>
        </w:r>
        <w:r w:rsidR="000159F5" w:rsidRPr="7F493B95" w:rsidDel="00CC7F46">
          <w:rPr>
            <w:rFonts w:asciiTheme="minorHAnsi" w:hAnsiTheme="minorHAnsi"/>
            <w:b/>
            <w:bCs/>
          </w:rPr>
          <w:delText xml:space="preserve">WA </w:delText>
        </w:r>
        <w:r w:rsidR="7E9FB0D3" w:rsidRPr="7F493B95" w:rsidDel="00CC7F46">
          <w:rPr>
            <w:rFonts w:asciiTheme="minorHAnsi" w:hAnsiTheme="minorHAnsi"/>
            <w:b/>
            <w:bCs/>
          </w:rPr>
          <w:delText>98123.</w:delText>
        </w:r>
      </w:del>
    </w:p>
    <w:p w14:paraId="0BE73938" w14:textId="35B6B314" w:rsidR="006215FF" w:rsidRPr="00E55DF9" w:rsidDel="00CC7F46" w:rsidRDefault="002270BE" w:rsidP="007A5E9E">
      <w:pPr>
        <w:spacing w:after="120" w:line="252" w:lineRule="auto"/>
        <w:rPr>
          <w:del w:id="2459" w:author="Author"/>
          <w:rFonts w:asciiTheme="minorHAnsi" w:hAnsiTheme="minorHAnsi"/>
        </w:rPr>
      </w:pPr>
      <w:del w:id="2460" w:author="Author">
        <w:r w:rsidRPr="00A02998" w:rsidDel="00CC7F46">
          <w:rPr>
            <w:noProof/>
          </w:rPr>
          <w:drawing>
            <wp:inline distT="0" distB="0" distL="0" distR="0" wp14:anchorId="0C7C2B71" wp14:editId="063172C6">
              <wp:extent cx="2127250" cy="2662001"/>
              <wp:effectExtent l="19050" t="19050" r="25400" b="2413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19-12-31 at 3.57.47 P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139208" cy="2676964"/>
                      </a:xfrm>
                      <a:prstGeom prst="rect">
                        <a:avLst/>
                      </a:prstGeom>
                      <a:ln w="9525">
                        <a:solidFill>
                          <a:schemeClr val="tx1"/>
                        </a:solidFill>
                      </a:ln>
                    </pic:spPr>
                  </pic:pic>
                </a:graphicData>
              </a:graphic>
            </wp:inline>
          </w:drawing>
        </w:r>
      </w:del>
    </w:p>
    <w:p w14:paraId="408ADFB4" w14:textId="7CA83135" w:rsidR="006215FF" w:rsidDel="00CC7F46" w:rsidRDefault="00BD7622" w:rsidP="007A5E9E">
      <w:pPr>
        <w:rPr>
          <w:del w:id="2461" w:author="Author"/>
        </w:rPr>
      </w:pPr>
      <w:del w:id="2462" w:author="Author">
        <w:r w:rsidDel="00CC7F46">
          <w:delText>Note that</w:delText>
        </w:r>
        <w:r w:rsidR="0051048A" w:rsidDel="00CC7F46">
          <w:delText xml:space="preserve"> you can format the </w:delText>
        </w:r>
        <w:r w:rsidR="00CC0ECE" w:rsidDel="00CC7F46">
          <w:delText xml:space="preserve">message </w:delText>
        </w:r>
        <w:r w:rsidR="0051048A" w:rsidDel="00CC7F46">
          <w:delText>text using the formatting buttons</w:delText>
        </w:r>
        <w:r w:rsidR="00CC0ECE" w:rsidDel="00CC7F46">
          <w:delText xml:space="preserve"> that appear while you’re typing.</w:delText>
        </w:r>
        <w:r w:rsidR="00D82A78" w:rsidDel="00CC7F46">
          <w:delText xml:space="preserve"> You can even replace the name of the location with the value of the </w:delText>
        </w:r>
        <w:r w:rsidR="00383D4E" w:rsidDel="00CC7F46">
          <w:delText xml:space="preserve">pva_StoreLocation </w:delText>
        </w:r>
        <w:r w:rsidR="00D43F5D" w:rsidDel="00CC7F46">
          <w:delText>variable</w:delText>
        </w:r>
        <w:r w:rsidR="00FD711A" w:rsidDel="00CC7F46">
          <w:delText xml:space="preserve"> by using the </w:delText>
        </w:r>
        <w:r w:rsidR="00FD711A" w:rsidRPr="7F493B95" w:rsidDel="00CC7F46">
          <w:rPr>
            <w:color w:val="0078D7" w:themeColor="accent1"/>
          </w:rPr>
          <w:delText>{</w:delText>
        </w:r>
        <w:r w:rsidR="00FD711A" w:rsidRPr="7F493B95" w:rsidDel="00CC7F46">
          <w:rPr>
            <w:i/>
            <w:iCs/>
            <w:color w:val="0078D7" w:themeColor="accent1"/>
          </w:rPr>
          <w:delText>x</w:delText>
        </w:r>
        <w:r w:rsidR="00FD711A" w:rsidRPr="7F493B95" w:rsidDel="00CC7F46">
          <w:rPr>
            <w:color w:val="0078D7" w:themeColor="accent1"/>
          </w:rPr>
          <w:delText xml:space="preserve">} </w:delText>
        </w:r>
        <w:r w:rsidR="00FD711A" w:rsidDel="00CC7F46">
          <w:delText>control</w:delText>
        </w:r>
        <w:r w:rsidR="00F96628" w:rsidDel="00CC7F46">
          <w:delText>.</w:delText>
        </w:r>
      </w:del>
    </w:p>
    <w:p w14:paraId="2F8F011C" w14:textId="04E0FF6B" w:rsidR="00D32A8B" w:rsidDel="00CC7F46" w:rsidRDefault="00D32A8B" w:rsidP="007A5E9E">
      <w:pPr>
        <w:rPr>
          <w:del w:id="2463" w:author="Author"/>
        </w:rPr>
      </w:pPr>
      <w:del w:id="2464" w:author="Author">
        <w:r w:rsidDel="00CC7F46">
          <w:delText xml:space="preserve">You are now going to end the conversation. Since the conversation ends the same way no matter which location the user chose, we’re going to link to a shared </w:delText>
        </w:r>
        <w:r w:rsidRPr="7F493B95" w:rsidDel="00CC7F46">
          <w:rPr>
            <w:b/>
            <w:bCs/>
          </w:rPr>
          <w:delText>End of conversation</w:delText>
        </w:r>
        <w:r w:rsidDel="00CC7F46">
          <w:delText xml:space="preserve"> node.</w:delText>
        </w:r>
        <w:r w:rsidR="00926314" w:rsidDel="00CC7F46">
          <w:delText xml:space="preserve"> T</w:delText>
        </w:r>
        <w:r w:rsidR="00541848" w:rsidDel="00CC7F46">
          <w:delText xml:space="preserve">his node starts the </w:delText>
        </w:r>
        <w:r w:rsidR="00541848" w:rsidRPr="7F493B95" w:rsidDel="00CC7F46">
          <w:rPr>
            <w:b/>
            <w:bCs/>
          </w:rPr>
          <w:delText>End of conversation</w:delText>
        </w:r>
        <w:r w:rsidR="00541848" w:rsidDel="00CC7F46">
          <w:delText xml:space="preserve"> system topic.</w:delText>
        </w:r>
      </w:del>
    </w:p>
    <w:p w14:paraId="07B6D4D3" w14:textId="07D3A213" w:rsidR="00D32A8B" w:rsidDel="00CC7F46" w:rsidRDefault="00D32A8B" w:rsidP="007A5E9E">
      <w:pPr>
        <w:pStyle w:val="ListParagraph"/>
        <w:numPr>
          <w:ilvl w:val="0"/>
          <w:numId w:val="52"/>
        </w:numPr>
        <w:rPr>
          <w:del w:id="2465" w:author="Author"/>
        </w:rPr>
      </w:pPr>
      <w:del w:id="2466" w:author="Author">
        <w:r w:rsidDel="00CC7F46">
          <w:delText>First</w:delText>
        </w:r>
        <w:r w:rsidR="00C1710F" w:rsidDel="00CC7F46">
          <w:delText xml:space="preserve">, zoom out if necessary to see the </w:delText>
        </w:r>
        <w:r w:rsidR="00C1710F" w:rsidRPr="29B79D20" w:rsidDel="00CC7F46">
          <w:rPr>
            <w:b/>
            <w:bCs/>
          </w:rPr>
          <w:delText>End of conversation</w:delText>
        </w:r>
        <w:r w:rsidR="00C1710F" w:rsidDel="00CC7F46">
          <w:delText xml:space="preserve"> node on your screen. </w:delText>
        </w:r>
        <w:r w:rsidR="00813D4B" w:rsidDel="00CC7F46">
          <w:delText>(</w:delText>
        </w:r>
        <w:r w:rsidR="00C1710F" w:rsidRPr="29B79D20" w:rsidDel="00CC7F46">
          <w:rPr>
            <w:b/>
            <w:bCs/>
          </w:rPr>
          <w:delText>Zoom out</w:delText>
        </w:r>
        <w:r w:rsidR="00C1710F" w:rsidDel="00CC7F46">
          <w:delText xml:space="preserve"> </w:delText>
        </w:r>
        <w:r w:rsidR="00C1710F" w:rsidDel="00CC7F46">
          <w:rPr>
            <w:noProof/>
          </w:rPr>
          <w:drawing>
            <wp:inline distT="0" distB="0" distL="0" distR="0" wp14:anchorId="5C8F806A" wp14:editId="4C761CF1">
              <wp:extent cx="191091" cy="169872"/>
              <wp:effectExtent l="0" t="0" r="0" b="1905"/>
              <wp:docPr id="1794233573" name="Picture 1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08">
                        <a:extLst>
                          <a:ext uri="{53640926-AAD7-44D8-BBD7-CCE9431645EC}">
                            <a14:shadowObscured xmlns:a14="http://schemas.microsoft.com/office/drawing/2010/main" xmlns:ask="http://schemas.microsoft.com/office/drawing/2018/sketchyshapes" xmlns:w="http://schemas.openxmlformats.org/wordprocessingml/2006/main" xmlns:w10="urn:schemas-microsoft-com:office:word" xmlns:v="urn:schemas-microsoft-com:vml" xmlns:o="urn:schemas-microsoft-com:office:office" xmlns=""/>
                          </a:ext>
                        </a:extLst>
                      </a:blip>
                      <a:srcRect l="26240" t="43473" r="22430" b="45761"/>
                      <a:stretch>
                        <a:fillRect/>
                      </a:stretch>
                    </pic:blipFill>
                    <pic:spPr>
                      <a:xfrm>
                        <a:off x="0" y="0"/>
                        <a:ext cx="191091" cy="169872"/>
                      </a:xfrm>
                      <a:prstGeom prst="rect">
                        <a:avLst/>
                      </a:prstGeom>
                    </pic:spPr>
                  </pic:pic>
                </a:graphicData>
              </a:graphic>
            </wp:inline>
          </w:drawing>
        </w:r>
        <w:r w:rsidR="00C1710F" w:rsidDel="00CC7F46">
          <w:delText xml:space="preserve"> </w:delText>
        </w:r>
        <w:r w:rsidR="006378C5" w:rsidDel="00CC7F46">
          <w:delText>is i</w:delText>
        </w:r>
        <w:r w:rsidR="00E47223" w:rsidDel="00CC7F46">
          <w:delText>n the utility bar</w:delText>
        </w:r>
        <w:r w:rsidR="006378C5" w:rsidDel="00CC7F46">
          <w:delText xml:space="preserve"> on the left of the authoring canvas</w:delText>
        </w:r>
        <w:r w:rsidR="00C1710F" w:rsidDel="00CC7F46">
          <w:delText>.</w:delText>
        </w:r>
        <w:r w:rsidR="00813D4B" w:rsidDel="00CC7F46">
          <w:delText>)</w:delText>
        </w:r>
      </w:del>
    </w:p>
    <w:p w14:paraId="0EDE0E86" w14:textId="00618802" w:rsidR="00C1710F" w:rsidRPr="00E55DF9" w:rsidDel="00CC7F46" w:rsidRDefault="00C1710F" w:rsidP="007A5E9E">
      <w:pPr>
        <w:ind w:firstLine="360"/>
        <w:rPr>
          <w:del w:id="2467" w:author="Author"/>
        </w:rPr>
      </w:pPr>
      <w:del w:id="2468" w:author="Author">
        <w:r w:rsidDel="00CC7F46">
          <w:rPr>
            <w:noProof/>
          </w:rPr>
          <w:drawing>
            <wp:inline distT="0" distB="0" distL="0" distR="0" wp14:anchorId="624D921E" wp14:editId="253ABA2B">
              <wp:extent cx="374266" cy="1586336"/>
              <wp:effectExtent l="19050" t="19050" r="26035" b="13970"/>
              <wp:docPr id="170067579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74266" cy="1586336"/>
                      </a:xfrm>
                      <a:prstGeom prst="rect">
                        <a:avLst/>
                      </a:prstGeom>
                    </pic:spPr>
                  </pic:pic>
                </a:graphicData>
              </a:graphic>
            </wp:inline>
          </w:drawing>
        </w:r>
      </w:del>
    </w:p>
    <w:p w14:paraId="74C82AD1" w14:textId="6D7B63C1" w:rsidR="001565DD" w:rsidDel="00CC7F46" w:rsidRDefault="00B8604E" w:rsidP="007A5E9E">
      <w:pPr>
        <w:pStyle w:val="ListParagraph"/>
        <w:numPr>
          <w:ilvl w:val="1"/>
          <w:numId w:val="53"/>
        </w:numPr>
        <w:spacing w:after="120" w:line="252" w:lineRule="auto"/>
        <w:ind w:left="360"/>
        <w:contextualSpacing w:val="0"/>
        <w:rPr>
          <w:del w:id="2469" w:author="Author"/>
          <w:rFonts w:asciiTheme="minorHAnsi" w:hAnsiTheme="minorHAnsi"/>
        </w:rPr>
      </w:pPr>
      <w:del w:id="2470" w:author="Author">
        <w:r w:rsidRPr="7F493B95" w:rsidDel="00CC7F46">
          <w:rPr>
            <w:rFonts w:asciiTheme="minorHAnsi" w:hAnsiTheme="minorHAnsi"/>
          </w:rPr>
          <w:delText xml:space="preserve">Click the </w:delText>
        </w:r>
        <w:r w:rsidRPr="7F493B95" w:rsidDel="00CC7F46">
          <w:rPr>
            <w:rFonts w:asciiTheme="minorHAnsi" w:hAnsiTheme="minorHAnsi"/>
            <w:b/>
            <w:bCs/>
          </w:rPr>
          <w:delText>Add node</w:delText>
        </w:r>
        <w:r w:rsidRPr="7F493B95" w:rsidDel="00CC7F46">
          <w:rPr>
            <w:rFonts w:asciiTheme="minorHAnsi" w:hAnsiTheme="minorHAnsi"/>
          </w:rPr>
          <w:delText xml:space="preserve">  </w:delText>
        </w:r>
        <w:r w:rsidDel="00CC7F46">
          <w:rPr>
            <w:noProof/>
          </w:rPr>
          <w:drawing>
            <wp:inline distT="0" distB="0" distL="0" distR="0" wp14:anchorId="710B2880" wp14:editId="252F2568">
              <wp:extent cx="325421" cy="299387"/>
              <wp:effectExtent l="0" t="0" r="5080" b="5715"/>
              <wp:docPr id="1942102694" name="Picture 119"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5421" cy="299387"/>
                      </a:xfrm>
                      <a:prstGeom prst="rect">
                        <a:avLst/>
                      </a:prstGeom>
                    </pic:spPr>
                  </pic:pic>
                </a:graphicData>
              </a:graphic>
            </wp:inline>
          </w:drawing>
        </w:r>
        <w:r w:rsidRPr="7F493B95" w:rsidDel="00CC7F46">
          <w:rPr>
            <w:rFonts w:asciiTheme="minorHAnsi" w:hAnsiTheme="minorHAnsi"/>
          </w:rPr>
          <w:delText xml:space="preserve"> button below the Bellevue location Message node. </w:delText>
        </w:r>
      </w:del>
    </w:p>
    <w:p w14:paraId="07926679" w14:textId="1A42AF8E" w:rsidR="007E1202" w:rsidRPr="001565DD" w:rsidDel="00CC7F46" w:rsidRDefault="007E1202" w:rsidP="007A5E9E">
      <w:pPr>
        <w:rPr>
          <w:del w:id="2471" w:author="Author"/>
          <w:rFonts w:asciiTheme="minorHAnsi" w:hAnsiTheme="minorHAnsi"/>
        </w:rPr>
      </w:pPr>
      <w:del w:id="2472" w:author="Author">
        <w:r w:rsidDel="00CC7F46">
          <w:rPr>
            <w:noProof/>
          </w:rPr>
          <w:drawing>
            <wp:inline distT="0" distB="0" distL="0" distR="0" wp14:anchorId="2DF06E3A" wp14:editId="08FA8843">
              <wp:extent cx="1794510" cy="1611895"/>
              <wp:effectExtent l="19050" t="19050" r="15240" b="26670"/>
              <wp:docPr id="95810906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0">
                        <a:extLst>
                          <a:ext uri="{53640926-AAD7-44D8-BBD7-CCE9431645EC}">
                            <a14:shadowObscured xmlns:a14="http://schemas.microsoft.com/office/drawing/2010/main" xmlns:ask="http://schemas.microsoft.com/office/drawing/2018/sketchyshapes" xmlns:w="http://schemas.openxmlformats.org/wordprocessingml/2006/main" xmlns:w10="urn:schemas-microsoft-com:office:word" xmlns:v="urn:schemas-microsoft-com:vml" xmlns:o="urn:schemas-microsoft-com:office:office" xmlns=""/>
                          </a:ext>
                        </a:extLst>
                      </a:blip>
                      <a:srcRect b="18742"/>
                      <a:stretch>
                        <a:fillRect/>
                      </a:stretch>
                    </pic:blipFill>
                    <pic:spPr>
                      <a:xfrm>
                        <a:off x="0" y="0"/>
                        <a:ext cx="1794510" cy="1611895"/>
                      </a:xfrm>
                      <a:prstGeom prst="rect">
                        <a:avLst/>
                      </a:prstGeom>
                      <a:ln w="9525">
                        <a:solidFill>
                          <a:schemeClr val="tx1"/>
                        </a:solidFill>
                      </a:ln>
                    </pic:spPr>
                  </pic:pic>
                </a:graphicData>
              </a:graphic>
            </wp:inline>
          </w:drawing>
        </w:r>
      </w:del>
    </w:p>
    <w:p w14:paraId="545F5C5F" w14:textId="6326C1B3" w:rsidR="001565DD" w:rsidRPr="001565DD" w:rsidDel="00CC7F46" w:rsidRDefault="00763322" w:rsidP="007A5E9E">
      <w:pPr>
        <w:pStyle w:val="ListParagraph"/>
        <w:numPr>
          <w:ilvl w:val="1"/>
          <w:numId w:val="53"/>
        </w:numPr>
        <w:spacing w:after="120" w:line="252" w:lineRule="auto"/>
        <w:ind w:left="360"/>
        <w:contextualSpacing w:val="0"/>
        <w:rPr>
          <w:del w:id="2473" w:author="Author"/>
          <w:rFonts w:asciiTheme="minorHAnsi" w:hAnsiTheme="minorHAnsi"/>
          <w:noProof/>
        </w:rPr>
      </w:pPr>
      <w:del w:id="2474" w:author="Author">
        <w:r w:rsidRPr="7F493B95" w:rsidDel="00CC7F46">
          <w:rPr>
            <w:rFonts w:asciiTheme="minorHAnsi" w:hAnsiTheme="minorHAnsi"/>
          </w:rPr>
          <w:delText>When</w:delText>
        </w:r>
        <w:r w:rsidR="001565DD" w:rsidRPr="7F493B95" w:rsidDel="00CC7F46">
          <w:rPr>
            <w:rFonts w:asciiTheme="minorHAnsi" w:hAnsiTheme="minorHAnsi"/>
          </w:rPr>
          <w:delText xml:space="preserve"> </w:delText>
        </w:r>
        <w:r w:rsidR="00750E7F" w:rsidRPr="7F493B95" w:rsidDel="00CC7F46">
          <w:rPr>
            <w:rFonts w:asciiTheme="minorHAnsi" w:hAnsiTheme="minorHAnsi"/>
          </w:rPr>
          <w:delText xml:space="preserve">the </w:delText>
        </w:r>
        <w:r w:rsidRPr="7F493B95" w:rsidDel="00CC7F46">
          <w:rPr>
            <w:rFonts w:asciiTheme="minorHAnsi" w:hAnsiTheme="minorHAnsi"/>
          </w:rPr>
          <w:delText xml:space="preserve">list of options appears, </w:delText>
        </w:r>
        <w:r w:rsidR="0073202A" w:rsidRPr="7F493B95" w:rsidDel="00CC7F46">
          <w:rPr>
            <w:rFonts w:asciiTheme="minorHAnsi" w:hAnsiTheme="minorHAnsi"/>
          </w:rPr>
          <w:delText xml:space="preserve">instead of selecting an option, </w:delText>
        </w:r>
        <w:r w:rsidR="00B438C6" w:rsidRPr="7F493B95" w:rsidDel="00CC7F46">
          <w:rPr>
            <w:rFonts w:asciiTheme="minorHAnsi" w:hAnsiTheme="minorHAnsi"/>
          </w:rPr>
          <w:delText xml:space="preserve">hover your mouse over the </w:delText>
        </w:r>
        <w:r w:rsidR="00731A4A" w:rsidRPr="7F493B95" w:rsidDel="00CC7F46">
          <w:rPr>
            <w:rFonts w:asciiTheme="minorHAnsi" w:hAnsiTheme="minorHAnsi"/>
          </w:rPr>
          <w:delText>connect</w:delText>
        </w:r>
        <w:r w:rsidR="00E4257B" w:rsidRPr="7F493B95" w:rsidDel="00CC7F46">
          <w:rPr>
            <w:rFonts w:asciiTheme="minorHAnsi" w:hAnsiTheme="minorHAnsi"/>
          </w:rPr>
          <w:delText>or</w:delText>
        </w:r>
        <w:r w:rsidR="00731A4A" w:rsidRPr="7F493B95" w:rsidDel="00CC7F46">
          <w:rPr>
            <w:rFonts w:asciiTheme="minorHAnsi" w:hAnsiTheme="minorHAnsi"/>
          </w:rPr>
          <w:delText xml:space="preserve"> dot at the top, which will turn pink. </w:delText>
        </w:r>
        <w:r w:rsidR="002001B6" w:rsidRPr="7F493B95" w:rsidDel="00CC7F46">
          <w:rPr>
            <w:rFonts w:asciiTheme="minorHAnsi" w:hAnsiTheme="minorHAnsi"/>
          </w:rPr>
          <w:delText xml:space="preserve">Then </w:delText>
        </w:r>
        <w:r w:rsidR="00731A4A" w:rsidRPr="7F493B95" w:rsidDel="00CC7F46">
          <w:rPr>
            <w:rFonts w:asciiTheme="minorHAnsi" w:hAnsiTheme="minorHAnsi"/>
          </w:rPr>
          <w:delText xml:space="preserve">click </w:delText>
        </w:r>
        <w:r w:rsidR="00E4257B" w:rsidRPr="7F493B95" w:rsidDel="00CC7F46">
          <w:rPr>
            <w:rFonts w:asciiTheme="minorHAnsi" w:hAnsiTheme="minorHAnsi"/>
          </w:rPr>
          <w:delText xml:space="preserve">the dot </w:delText>
        </w:r>
        <w:r w:rsidR="00731A4A" w:rsidRPr="7F493B95" w:rsidDel="00CC7F46">
          <w:rPr>
            <w:rFonts w:asciiTheme="minorHAnsi" w:hAnsiTheme="minorHAnsi"/>
          </w:rPr>
          <w:delText xml:space="preserve">and drag the connector to the left until you connect with the top of the </w:delText>
        </w:r>
        <w:r w:rsidR="00731A4A" w:rsidRPr="7F493B95" w:rsidDel="00CC7F46">
          <w:rPr>
            <w:rFonts w:asciiTheme="minorHAnsi" w:hAnsiTheme="minorHAnsi"/>
            <w:b/>
            <w:bCs/>
          </w:rPr>
          <w:delText>End of conversation</w:delText>
        </w:r>
        <w:r w:rsidR="00731A4A" w:rsidRPr="7F493B95" w:rsidDel="00CC7F46">
          <w:rPr>
            <w:rFonts w:asciiTheme="minorHAnsi" w:hAnsiTheme="minorHAnsi"/>
          </w:rPr>
          <w:delText xml:space="preserve"> node </w:delText>
        </w:r>
        <w:r w:rsidR="00453D44" w:rsidRPr="7F493B95" w:rsidDel="00CC7F46">
          <w:rPr>
            <w:rFonts w:asciiTheme="minorHAnsi" w:hAnsiTheme="minorHAnsi"/>
          </w:rPr>
          <w:delText>(which</w:delText>
        </w:r>
        <w:r w:rsidR="00731A4A" w:rsidRPr="7F493B95" w:rsidDel="00CC7F46">
          <w:rPr>
            <w:rFonts w:asciiTheme="minorHAnsi" w:hAnsiTheme="minorHAnsi"/>
          </w:rPr>
          <w:delText xml:space="preserve"> is </w:delText>
        </w:r>
        <w:r w:rsidR="00453D44" w:rsidRPr="7F493B95" w:rsidDel="00CC7F46">
          <w:rPr>
            <w:rFonts w:asciiTheme="minorHAnsi" w:hAnsiTheme="minorHAnsi"/>
          </w:rPr>
          <w:delText xml:space="preserve">already </w:delText>
        </w:r>
        <w:r w:rsidR="00731A4A" w:rsidRPr="7F493B95" w:rsidDel="00CC7F46">
          <w:rPr>
            <w:rFonts w:asciiTheme="minorHAnsi" w:hAnsiTheme="minorHAnsi"/>
          </w:rPr>
          <w:delText>connected to the other three location messages</w:delText>
        </w:r>
        <w:r w:rsidR="00453D44" w:rsidRPr="7F493B95" w:rsidDel="00CC7F46">
          <w:rPr>
            <w:rFonts w:asciiTheme="minorHAnsi" w:hAnsiTheme="minorHAnsi"/>
          </w:rPr>
          <w:delText>)</w:delText>
        </w:r>
        <w:r w:rsidR="00731A4A" w:rsidRPr="7F493B95" w:rsidDel="00CC7F46">
          <w:rPr>
            <w:rFonts w:asciiTheme="minorHAnsi" w:hAnsiTheme="minorHAnsi"/>
          </w:rPr>
          <w:delText>.</w:delText>
        </w:r>
        <w:r w:rsidR="00453D44" w:rsidRPr="7F493B95" w:rsidDel="00CC7F46">
          <w:rPr>
            <w:rFonts w:asciiTheme="minorHAnsi" w:hAnsiTheme="minorHAnsi"/>
          </w:rPr>
          <w:delText xml:space="preserve"> </w:delText>
        </w:r>
      </w:del>
    </w:p>
    <w:p w14:paraId="7404A433" w14:textId="5656DE47" w:rsidR="006215FF" w:rsidRPr="00E55DF9" w:rsidDel="00CC7F46" w:rsidRDefault="00A15AF8" w:rsidP="007A5E9E">
      <w:pPr>
        <w:pStyle w:val="ListParagraph"/>
        <w:numPr>
          <w:ilvl w:val="1"/>
          <w:numId w:val="53"/>
        </w:numPr>
        <w:spacing w:after="240" w:line="252" w:lineRule="auto"/>
        <w:rPr>
          <w:del w:id="2475" w:author="Author"/>
          <w:rFonts w:asciiTheme="minorHAnsi" w:eastAsiaTheme="minorEastAsia" w:hAnsiTheme="minorHAnsi"/>
          <w:szCs w:val="20"/>
        </w:rPr>
      </w:pPr>
      <w:del w:id="2476" w:author="Author">
        <w:r w:rsidDel="00CC7F46">
          <w:rPr>
            <w:noProof/>
          </w:rPr>
          <w:drawing>
            <wp:inline distT="0" distB="0" distL="0" distR="0" wp14:anchorId="1080544E" wp14:editId="727AF9B3">
              <wp:extent cx="5486400" cy="3055111"/>
              <wp:effectExtent l="19050" t="19050" r="19050" b="12065"/>
              <wp:docPr id="19213729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1">
                        <a:extLst>
                          <a:ext uri="{28A0092B-C50C-407E-A947-70E740481C1C}">
                            <a14:useLocalDpi xmlns:a14="http://schemas.microsoft.com/office/drawing/2010/main" val="0"/>
                          </a:ext>
                        </a:extLst>
                      </a:blip>
                      <a:stretch>
                        <a:fillRect/>
                      </a:stretch>
                    </pic:blipFill>
                    <pic:spPr>
                      <a:xfrm>
                        <a:off x="0" y="0"/>
                        <a:ext cx="5486400" cy="3055111"/>
                      </a:xfrm>
                      <a:prstGeom prst="rect">
                        <a:avLst/>
                      </a:prstGeom>
                      <a:ln w="9525">
                        <a:solidFill>
                          <a:schemeClr val="tx1"/>
                        </a:solidFill>
                      </a:ln>
                    </pic:spPr>
                  </pic:pic>
                </a:graphicData>
              </a:graphic>
            </wp:inline>
          </w:drawing>
        </w:r>
      </w:del>
    </w:p>
    <w:p w14:paraId="711C3ECC" w14:textId="0DB2619F" w:rsidR="006215FF" w:rsidDel="00CC7F46" w:rsidRDefault="004101DA" w:rsidP="007A5E9E">
      <w:pPr>
        <w:pStyle w:val="ListParagraph"/>
        <w:numPr>
          <w:ilvl w:val="1"/>
          <w:numId w:val="53"/>
        </w:numPr>
        <w:tabs>
          <w:tab w:val="left" w:pos="360"/>
        </w:tabs>
        <w:spacing w:after="120" w:line="252" w:lineRule="auto"/>
        <w:ind w:left="540" w:hanging="540"/>
        <w:contextualSpacing w:val="0"/>
        <w:rPr>
          <w:del w:id="2477" w:author="Author"/>
          <w:rFonts w:asciiTheme="minorHAnsi" w:hAnsiTheme="minorHAnsi"/>
        </w:rPr>
      </w:pPr>
      <w:del w:id="2478" w:author="Author">
        <w:r w:rsidRPr="29B79D20" w:rsidDel="00CC7F46">
          <w:rPr>
            <w:rFonts w:asciiTheme="minorHAnsi" w:hAnsiTheme="minorHAnsi"/>
          </w:rPr>
          <w:delText>At the top right of the page, c</w:delText>
        </w:r>
        <w:r w:rsidR="006215FF" w:rsidRPr="29B79D20" w:rsidDel="00CC7F46">
          <w:rPr>
            <w:rFonts w:asciiTheme="minorHAnsi" w:hAnsiTheme="minorHAnsi"/>
          </w:rPr>
          <w:delText xml:space="preserve">lick </w:delText>
        </w:r>
        <w:r w:rsidR="006215FF" w:rsidRPr="29B79D20" w:rsidDel="00CC7F46">
          <w:rPr>
            <w:rFonts w:asciiTheme="minorHAnsi" w:hAnsiTheme="minorHAnsi"/>
            <w:b/>
            <w:bCs/>
          </w:rPr>
          <w:delText>Save</w:delText>
        </w:r>
        <w:r w:rsidR="006215FF" w:rsidRPr="29B79D20" w:rsidDel="00CC7F46">
          <w:rPr>
            <w:rFonts w:asciiTheme="minorHAnsi" w:hAnsiTheme="minorHAnsi"/>
          </w:rPr>
          <w:delText xml:space="preserve"> </w:delText>
        </w:r>
        <w:r w:rsidR="006215FF" w:rsidRPr="00C440BA" w:rsidDel="00CC7F46">
          <w:rPr>
            <w:noProof/>
            <w:szCs w:val="20"/>
          </w:rPr>
          <w:drawing>
            <wp:inline distT="0" distB="0" distL="0" distR="0" wp14:anchorId="4B3863B0" wp14:editId="75859508">
              <wp:extent cx="450821" cy="195580"/>
              <wp:effectExtent l="0" t="0" r="6985" b="0"/>
              <wp:docPr id="188449373" name="Picture 158131433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314339"/>
                      <pic:cNvPicPr/>
                    </pic:nvPicPr>
                    <pic:blipFill rotWithShape="1">
                      <a:blip r:embed="rId112">
                        <a:extLst>
                          <a:ext uri="{28A0092B-C50C-407E-A947-70E740481C1C}">
                            <a14:useLocalDpi xmlns:a14="http://schemas.microsoft.com/office/drawing/2010/main" val="0"/>
                          </a:ext>
                        </a:extLst>
                      </a:blip>
                      <a:srcRect t="1" r="10670" b="23927"/>
                      <a:stretch/>
                    </pic:blipFill>
                    <pic:spPr bwMode="auto">
                      <a:xfrm>
                        <a:off x="0" y="0"/>
                        <a:ext cx="450962" cy="195641"/>
                      </a:xfrm>
                      <a:prstGeom prst="rect">
                        <a:avLst/>
                      </a:prstGeom>
                      <a:ln>
                        <a:noFill/>
                      </a:ln>
                      <a:extLst>
                        <a:ext uri="{53640926-AAD7-44D8-BBD7-CCE9431645EC}">
                          <a14:shadowObscured xmlns:a14="http://schemas.microsoft.com/office/drawing/2010/main"/>
                        </a:ext>
                      </a:extLst>
                    </pic:spPr>
                  </pic:pic>
                </a:graphicData>
              </a:graphic>
            </wp:inline>
          </w:drawing>
        </w:r>
        <w:r w:rsidR="006215FF" w:rsidRPr="29B79D20" w:rsidDel="00CC7F46">
          <w:rPr>
            <w:rFonts w:asciiTheme="minorHAnsi" w:hAnsiTheme="minorHAnsi"/>
          </w:rPr>
          <w:delText xml:space="preserve"> to save the changes you made.</w:delText>
        </w:r>
      </w:del>
    </w:p>
    <w:p w14:paraId="2E2704EB" w14:textId="2CB42632" w:rsidR="00B20A81" w:rsidDel="00CC7F46" w:rsidRDefault="00B20A81" w:rsidP="007A5E9E">
      <w:pPr>
        <w:pStyle w:val="Heading4"/>
        <w:rPr>
          <w:del w:id="2479" w:author="Author"/>
        </w:rPr>
      </w:pPr>
      <w:del w:id="2480" w:author="Author">
        <w:r w:rsidDel="00CC7F46">
          <w:delText>Task 3: Turn on your topic and test you</w:delText>
        </w:r>
        <w:r w:rsidR="009F4753" w:rsidDel="00CC7F46">
          <w:delText>r</w:delText>
        </w:r>
        <w:r w:rsidDel="00CC7F46">
          <w:delText xml:space="preserve"> changes</w:delText>
        </w:r>
      </w:del>
    </w:p>
    <w:p w14:paraId="644DD9FF" w14:textId="24625B68" w:rsidR="004637E8" w:rsidRPr="004637E8" w:rsidDel="00CC7F46" w:rsidRDefault="004637E8" w:rsidP="007A5E9E">
      <w:pPr>
        <w:rPr>
          <w:del w:id="2481" w:author="Author"/>
        </w:rPr>
      </w:pPr>
      <w:del w:id="2482" w:author="Author">
        <w:r w:rsidDel="00CC7F46">
          <w:delText xml:space="preserve">You may recall that when we made a copy of </w:delText>
        </w:r>
        <w:r w:rsidR="000E06C3" w:rsidDel="00CC7F46">
          <w:delText xml:space="preserve">the </w:delText>
        </w:r>
        <w:r w:rsidDel="00CC7F46">
          <w:delText>Lesson 2</w:delText>
        </w:r>
        <w:r w:rsidR="000E06C3" w:rsidDel="00CC7F46">
          <w:delText xml:space="preserve"> topic</w:delText>
        </w:r>
        <w:r w:rsidDel="00CC7F46">
          <w:delText xml:space="preserve">, the copy </w:delText>
        </w:r>
        <w:r w:rsidR="008D49D2" w:rsidDel="00CC7F46">
          <w:delText>was created</w:delText>
        </w:r>
        <w:r w:rsidDel="00CC7F46">
          <w:delText xml:space="preserve"> in a</w:delText>
        </w:r>
        <w:r w:rsidR="00B004DB" w:rsidDel="00CC7F46">
          <w:delText>n Off state. This means you can’t trigger the topic in the test bot (and if you published your bot, your users couldn’t trigger it either).</w:delText>
        </w:r>
        <w:r w:rsidR="006353C3" w:rsidDel="00CC7F46">
          <w:delText xml:space="preserve"> </w:delText>
        </w:r>
        <w:r w:rsidR="00B004DB" w:rsidDel="00CC7F46">
          <w:delText>We’re ready to turn on the edited topic now.</w:delText>
        </w:r>
      </w:del>
    </w:p>
    <w:p w14:paraId="6B62A6DE" w14:textId="3BD79158" w:rsidR="00EE445B" w:rsidDel="00CC7F46" w:rsidRDefault="00B20A81" w:rsidP="007A5E9E">
      <w:pPr>
        <w:pStyle w:val="ListParagraph"/>
        <w:numPr>
          <w:ilvl w:val="0"/>
          <w:numId w:val="59"/>
        </w:numPr>
        <w:rPr>
          <w:del w:id="2483" w:author="Author"/>
          <w:rFonts w:asciiTheme="minorHAnsi" w:eastAsiaTheme="minorEastAsia" w:hAnsiTheme="minorHAnsi"/>
          <w:szCs w:val="20"/>
        </w:rPr>
      </w:pPr>
      <w:del w:id="2484" w:author="Author">
        <w:r w:rsidDel="00CC7F46">
          <w:delText>Click</w:delText>
        </w:r>
        <w:r w:rsidR="00344F13" w:rsidDel="00CC7F46">
          <w:delText xml:space="preserve"> the</w:delText>
        </w:r>
        <w:r w:rsidDel="00CC7F46">
          <w:delText xml:space="preserve"> </w:delText>
        </w:r>
        <w:r w:rsidRPr="7F493B95" w:rsidDel="00CC7F46">
          <w:rPr>
            <w:b/>
            <w:bCs/>
          </w:rPr>
          <w:delText>Topics</w:delText>
        </w:r>
        <w:r w:rsidDel="00CC7F46">
          <w:delText xml:space="preserve"> </w:delText>
        </w:r>
        <w:r w:rsidR="00344F13" w:rsidDel="00CC7F46">
          <w:delText xml:space="preserve">tab </w:delText>
        </w:r>
        <w:r w:rsidDel="00CC7F46">
          <w:delText>in the left navigation to return to the Topics list.</w:delText>
        </w:r>
      </w:del>
    </w:p>
    <w:p w14:paraId="664BA7F6" w14:textId="201D0DB4" w:rsidR="00AA2744" w:rsidDel="00CC7F46" w:rsidRDefault="00EE445B" w:rsidP="007A5E9E">
      <w:pPr>
        <w:pStyle w:val="ListParagraph"/>
        <w:ind w:left="450"/>
        <w:rPr>
          <w:del w:id="2485" w:author="Author"/>
        </w:rPr>
      </w:pPr>
      <w:del w:id="2486" w:author="Author">
        <w:r w:rsidDel="00CC7F46">
          <w:rPr>
            <w:noProof/>
          </w:rPr>
          <w:drawing>
            <wp:inline distT="0" distB="0" distL="0" distR="0" wp14:anchorId="6FE869A6" wp14:editId="75BEA2B0">
              <wp:extent cx="5797552" cy="2547701"/>
              <wp:effectExtent l="0" t="0" r="0" b="5080"/>
              <wp:docPr id="565326467" name="Picture 186483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830339"/>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97552" cy="2547701"/>
                      </a:xfrm>
                      <a:prstGeom prst="rect">
                        <a:avLst/>
                      </a:prstGeom>
                    </pic:spPr>
                  </pic:pic>
                </a:graphicData>
              </a:graphic>
            </wp:inline>
          </w:drawing>
        </w:r>
      </w:del>
    </w:p>
    <w:p w14:paraId="03238D00" w14:textId="15A37D66" w:rsidR="00463619" w:rsidRPr="009616D1" w:rsidDel="00CC7F46" w:rsidRDefault="00463619" w:rsidP="007A5E9E">
      <w:pPr>
        <w:pStyle w:val="ListParagraph"/>
        <w:ind w:left="450"/>
        <w:rPr>
          <w:del w:id="2487" w:author="Author"/>
        </w:rPr>
      </w:pPr>
    </w:p>
    <w:p w14:paraId="5F9A1C24" w14:textId="18843F02" w:rsidR="00C17D70" w:rsidRPr="00C17D70" w:rsidDel="00CC7F46" w:rsidRDefault="008911D3" w:rsidP="007A5E9E">
      <w:pPr>
        <w:pStyle w:val="ListParagraph"/>
        <w:numPr>
          <w:ilvl w:val="0"/>
          <w:numId w:val="59"/>
        </w:numPr>
        <w:rPr>
          <w:del w:id="2488" w:author="Author"/>
          <w:rFonts w:asciiTheme="minorHAnsi" w:hAnsiTheme="minorHAnsi"/>
        </w:rPr>
      </w:pPr>
      <w:del w:id="2489" w:author="Author">
        <w:r w:rsidRPr="7F493B95" w:rsidDel="00CC7F46">
          <w:delText xml:space="preserve">Click the </w:delText>
        </w:r>
        <w:r w:rsidRPr="7F493B95" w:rsidDel="00CC7F46">
          <w:rPr>
            <w:b/>
            <w:bCs/>
          </w:rPr>
          <w:delText>Status</w:delText>
        </w:r>
        <w:r w:rsidRPr="7F493B95" w:rsidDel="00CC7F46">
          <w:delText xml:space="preserve"> toggle from On to </w:delText>
        </w:r>
        <w:r w:rsidRPr="7F493B95" w:rsidDel="00CC7F46">
          <w:rPr>
            <w:b/>
            <w:bCs/>
          </w:rPr>
          <w:delText>Off</w:delText>
        </w:r>
        <w:r w:rsidRPr="7F493B95" w:rsidDel="00CC7F46">
          <w:delText xml:space="preserve"> for </w:delText>
        </w:r>
        <w:r w:rsidRPr="7F493B95" w:rsidDel="00CC7F46">
          <w:rPr>
            <w:b/>
            <w:bCs/>
            <w:color w:val="333333"/>
          </w:rPr>
          <w:delText>Lesson 2 - A simple topic with a condition and variable</w:delText>
        </w:r>
        <w:r w:rsidR="00EE445B" w:rsidRPr="7F493B95" w:rsidDel="00CC7F46">
          <w:rPr>
            <w:color w:val="333333"/>
          </w:rPr>
          <w:delText xml:space="preserve">, and click </w:delText>
        </w:r>
        <w:r w:rsidR="00EE445B" w:rsidRPr="7F493B95" w:rsidDel="00CC7F46">
          <w:delText xml:space="preserve">the </w:delText>
        </w:r>
        <w:r w:rsidR="00EE445B" w:rsidRPr="7F493B95" w:rsidDel="00CC7F46">
          <w:rPr>
            <w:b/>
            <w:bCs/>
          </w:rPr>
          <w:delText>Status</w:delText>
        </w:r>
        <w:r w:rsidR="00EE445B" w:rsidRPr="7F493B95" w:rsidDel="00CC7F46">
          <w:delText xml:space="preserve"> toggle from Off to </w:delText>
        </w:r>
        <w:r w:rsidR="00EE445B" w:rsidRPr="7F493B95" w:rsidDel="00CC7F46">
          <w:rPr>
            <w:b/>
            <w:bCs/>
          </w:rPr>
          <w:delText>On</w:delText>
        </w:r>
        <w:r w:rsidR="00EE445B" w:rsidRPr="7F493B95" w:rsidDel="00CC7F46">
          <w:delText xml:space="preserve"> for </w:delText>
        </w:r>
        <w:r w:rsidR="00EE445B" w:rsidRPr="7F493B95" w:rsidDel="00CC7F46">
          <w:rPr>
            <w:b/>
            <w:bCs/>
            <w:color w:val="333333"/>
          </w:rPr>
          <w:delText>Get store locations</w:delText>
        </w:r>
        <w:r w:rsidR="00C17D70" w:rsidRPr="7F493B95" w:rsidDel="00CC7F46">
          <w:rPr>
            <w:b/>
            <w:bCs/>
            <w:color w:val="333333"/>
          </w:rPr>
          <w:delText xml:space="preserve">. </w:delText>
        </w:r>
        <w:r w:rsidR="00C17D70" w:rsidRPr="7F493B95" w:rsidDel="00CC7F46">
          <w:rPr>
            <w:rFonts w:asciiTheme="minorHAnsi" w:hAnsiTheme="minorHAnsi"/>
            <w:color w:val="001028"/>
          </w:rPr>
          <w:delText>Now, you can test the conversation you just edited.</w:delText>
        </w:r>
        <w:commentRangeStart w:id="2490"/>
        <w:commentRangeStart w:id="2491"/>
        <w:commentRangeEnd w:id="2490"/>
        <w:r w:rsidDel="00CC7F46">
          <w:rPr>
            <w:rStyle w:val="CommentReference"/>
          </w:rPr>
          <w:commentReference w:id="2490"/>
        </w:r>
        <w:commentRangeEnd w:id="2491"/>
        <w:r w:rsidDel="00CC7F46">
          <w:rPr>
            <w:rStyle w:val="CommentReference"/>
          </w:rPr>
          <w:commentReference w:id="2491"/>
        </w:r>
      </w:del>
    </w:p>
    <w:p w14:paraId="63691FBD" w14:textId="402053D2" w:rsidR="000A22F0" w:rsidRPr="00356C25" w:rsidDel="00CC7F46" w:rsidRDefault="00237EA2" w:rsidP="007A5E9E">
      <w:pPr>
        <w:pStyle w:val="ListParagraph"/>
        <w:ind w:left="450"/>
        <w:rPr>
          <w:del w:id="2492" w:author="Author"/>
          <w:rFonts w:asciiTheme="minorHAnsi" w:eastAsiaTheme="minorEastAsia" w:hAnsiTheme="minorHAnsi"/>
          <w:color w:val="333333"/>
          <w:szCs w:val="20"/>
        </w:rPr>
      </w:pPr>
      <w:del w:id="2493" w:author="Author">
        <w:r w:rsidDel="00CC7F46">
          <w:rPr>
            <w:noProof/>
          </w:rPr>
          <w:drawing>
            <wp:inline distT="0" distB="0" distL="0" distR="0" wp14:anchorId="6BA94AA3" wp14:editId="2422AF0C">
              <wp:extent cx="6090928" cy="2117725"/>
              <wp:effectExtent l="0" t="0" r="5080" b="0"/>
              <wp:docPr id="1140061243" name="Picture 186483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830338"/>
                      <pic:cNvPicPr/>
                    </pic:nvPicPr>
                    <pic:blipFill>
                      <a:blip r:embed="rId114">
                        <a:extLst>
                          <a:ext uri="{53640926-AAD7-44D8-BBD7-CCE9431645EC}">
                            <a14:shadowObscured xmlns:a14="http://schemas.microsoft.com/office/drawing/2010/main" xmlns:ask="http://schemas.microsoft.com/office/drawing/2018/sketchyshapes" xmlns:w="http://schemas.openxmlformats.org/wordprocessingml/2006/main" xmlns:w10="urn:schemas-microsoft-com:office:word" xmlns:v="urn:schemas-microsoft-com:vml" xmlns:o="urn:schemas-microsoft-com:office:office" xmlns=""/>
                          </a:ext>
                        </a:extLst>
                      </a:blip>
                      <a:srcRect t="11651" b="14823"/>
                      <a:stretch>
                        <a:fillRect/>
                      </a:stretch>
                    </pic:blipFill>
                    <pic:spPr>
                      <a:xfrm>
                        <a:off x="0" y="0"/>
                        <a:ext cx="6090928" cy="2117725"/>
                      </a:xfrm>
                      <a:prstGeom prst="rect">
                        <a:avLst/>
                      </a:prstGeom>
                    </pic:spPr>
                  </pic:pic>
                </a:graphicData>
              </a:graphic>
            </wp:inline>
          </w:drawing>
        </w:r>
      </w:del>
    </w:p>
    <w:p w14:paraId="2E8D689C" w14:textId="333C80EC" w:rsidR="008911D3" w:rsidRPr="004637E8" w:rsidDel="00CC7F46" w:rsidRDefault="008911D3" w:rsidP="007A5E9E">
      <w:pPr>
        <w:pStyle w:val="ListParagraph"/>
        <w:ind w:left="450"/>
        <w:rPr>
          <w:del w:id="2494" w:author="Author"/>
        </w:rPr>
      </w:pPr>
    </w:p>
    <w:p w14:paraId="07360532" w14:textId="41D74B52" w:rsidR="001A5035" w:rsidRPr="00412F11" w:rsidDel="00CC7F46" w:rsidRDefault="00766665" w:rsidP="007A5E9E">
      <w:pPr>
        <w:pStyle w:val="ListParagraph"/>
        <w:numPr>
          <w:ilvl w:val="0"/>
          <w:numId w:val="59"/>
        </w:numPr>
        <w:spacing w:after="120" w:line="252" w:lineRule="auto"/>
        <w:rPr>
          <w:del w:id="2495" w:author="Author"/>
          <w:rFonts w:asciiTheme="minorHAnsi" w:eastAsiaTheme="minorEastAsia" w:hAnsiTheme="minorHAnsi"/>
          <w:szCs w:val="20"/>
        </w:rPr>
      </w:pPr>
      <w:commentRangeStart w:id="2496"/>
      <w:commentRangeEnd w:id="2496"/>
      <w:del w:id="2497" w:author="Author">
        <w:r w:rsidDel="00CC7F46">
          <w:rPr>
            <w:rStyle w:val="CommentReference"/>
          </w:rPr>
          <w:commentReference w:id="2496"/>
        </w:r>
        <w:r w:rsidR="002E4CE9" w:rsidRPr="7F493B95" w:rsidDel="00CC7F46">
          <w:rPr>
            <w:rFonts w:asciiTheme="minorHAnsi" w:hAnsiTheme="minorHAnsi"/>
          </w:rPr>
          <w:delText>In the bottom left corner of the page, c</w:delText>
        </w:r>
        <w:r w:rsidR="00B06DE8" w:rsidRPr="7F493B95" w:rsidDel="00CC7F46">
          <w:rPr>
            <w:rFonts w:asciiTheme="minorHAnsi" w:hAnsiTheme="minorHAnsi"/>
          </w:rPr>
          <w:delText xml:space="preserve">lick </w:delText>
        </w:r>
        <w:r w:rsidR="002E4CE9" w:rsidRPr="7F493B95" w:rsidDel="00CC7F46">
          <w:rPr>
            <w:rFonts w:asciiTheme="minorHAnsi" w:hAnsiTheme="minorHAnsi"/>
            <w:b/>
            <w:bCs/>
          </w:rPr>
          <w:delText>Test your bot</w:delText>
        </w:r>
        <w:r w:rsidR="00412F11" w:rsidRPr="7F493B95" w:rsidDel="00CC7F46">
          <w:rPr>
            <w:rFonts w:asciiTheme="minorHAnsi" w:hAnsiTheme="minorHAnsi"/>
          </w:rPr>
          <w:delText xml:space="preserve">. </w:delText>
        </w:r>
        <w:r w:rsidR="00D3723D" w:rsidRPr="7F493B95" w:rsidDel="00CC7F46">
          <w:rPr>
            <w:rFonts w:asciiTheme="minorHAnsi" w:hAnsiTheme="minorHAnsi"/>
          </w:rPr>
          <w:delText>Make sure</w:delText>
        </w:r>
        <w:r w:rsidR="00A95F9B" w:rsidRPr="7F493B95" w:rsidDel="00CC7F46">
          <w:rPr>
            <w:rFonts w:asciiTheme="minorHAnsi" w:hAnsiTheme="minorHAnsi"/>
          </w:rPr>
          <w:delText xml:space="preserve"> the</w:delText>
        </w:r>
        <w:r w:rsidR="006215FF" w:rsidRPr="7F493B95" w:rsidDel="00CC7F46">
          <w:rPr>
            <w:rFonts w:asciiTheme="minorHAnsi" w:hAnsiTheme="minorHAnsi"/>
          </w:rPr>
          <w:delText xml:space="preserve"> </w:delText>
        </w:r>
        <w:r w:rsidR="006215FF" w:rsidRPr="7F493B95" w:rsidDel="00CC7F46">
          <w:rPr>
            <w:rFonts w:asciiTheme="minorHAnsi" w:hAnsiTheme="minorHAnsi"/>
            <w:b/>
            <w:bCs/>
          </w:rPr>
          <w:delText>Trac</w:delText>
        </w:r>
        <w:r w:rsidR="00EA2F89" w:rsidRPr="7F493B95" w:rsidDel="00CC7F46">
          <w:rPr>
            <w:rFonts w:asciiTheme="minorHAnsi" w:hAnsiTheme="minorHAnsi"/>
            <w:b/>
            <w:bCs/>
          </w:rPr>
          <w:delText>k between topics</w:delText>
        </w:r>
        <w:r w:rsidR="00D3723D" w:rsidRPr="7F493B95" w:rsidDel="00CC7F46">
          <w:rPr>
            <w:rFonts w:asciiTheme="minorHAnsi" w:hAnsiTheme="minorHAnsi"/>
            <w:b/>
            <w:bCs/>
          </w:rPr>
          <w:delText xml:space="preserve"> </w:delText>
        </w:r>
        <w:r w:rsidR="00D3723D" w:rsidRPr="7F493B95" w:rsidDel="00CC7F46">
          <w:rPr>
            <w:rFonts w:asciiTheme="minorHAnsi" w:hAnsiTheme="minorHAnsi"/>
          </w:rPr>
          <w:delText>toggle</w:delText>
        </w:r>
        <w:r w:rsidR="00D3723D" w:rsidRPr="7F493B95" w:rsidDel="00CC7F46">
          <w:rPr>
            <w:rFonts w:asciiTheme="minorHAnsi" w:hAnsiTheme="minorHAnsi"/>
            <w:b/>
            <w:bCs/>
          </w:rPr>
          <w:delText xml:space="preserve"> </w:delText>
        </w:r>
        <w:r w:rsidR="00D3723D" w:rsidRPr="7F493B95" w:rsidDel="00CC7F46">
          <w:rPr>
            <w:rFonts w:asciiTheme="minorHAnsi" w:hAnsiTheme="minorHAnsi"/>
          </w:rPr>
          <w:delText>is set to</w:delText>
        </w:r>
        <w:r w:rsidRPr="7F493B95" w:rsidDel="00CC7F46">
          <w:rPr>
            <w:rFonts w:asciiTheme="minorHAnsi" w:hAnsiTheme="minorHAnsi"/>
            <w:b/>
            <w:bCs/>
          </w:rPr>
          <w:delText xml:space="preserve"> </w:delText>
        </w:r>
        <w:r w:rsidRPr="7F493B95" w:rsidDel="00CC7F46">
          <w:rPr>
            <w:rFonts w:asciiTheme="minorHAnsi" w:hAnsiTheme="minorHAnsi"/>
          </w:rPr>
          <w:delText xml:space="preserve">the </w:delText>
        </w:r>
        <w:r w:rsidRPr="7F493B95" w:rsidDel="00CC7F46">
          <w:rPr>
            <w:rFonts w:asciiTheme="minorHAnsi" w:hAnsiTheme="minorHAnsi"/>
            <w:b/>
            <w:bCs/>
          </w:rPr>
          <w:delText>On</w:delText>
        </w:r>
        <w:r w:rsidRPr="7F493B95" w:rsidDel="00CC7F46">
          <w:rPr>
            <w:rFonts w:asciiTheme="minorHAnsi" w:hAnsiTheme="minorHAnsi"/>
          </w:rPr>
          <w:delText xml:space="preserve"> position</w:delText>
        </w:r>
        <w:r w:rsidR="006215FF" w:rsidRPr="7F493B95" w:rsidDel="00CC7F46">
          <w:rPr>
            <w:rFonts w:asciiTheme="minorHAnsi" w:hAnsiTheme="minorHAnsi"/>
          </w:rPr>
          <w:delText xml:space="preserve">. </w:delText>
        </w:r>
        <w:r w:rsidRPr="7F493B95" w:rsidDel="00CC7F46">
          <w:rPr>
            <w:rFonts w:asciiTheme="minorHAnsi" w:hAnsiTheme="minorHAnsi"/>
          </w:rPr>
          <w:delText xml:space="preserve">In the test bot, </w:delText>
        </w:r>
        <w:r w:rsidR="005A1548" w:rsidRPr="29B79D20" w:rsidDel="00CC7F46">
          <w:rPr>
            <w:rFonts w:asciiTheme="minorHAnsi" w:hAnsiTheme="minorHAnsi"/>
          </w:rPr>
          <w:delText>e</w:delText>
        </w:r>
        <w:r w:rsidR="00404BBA" w:rsidRPr="7F493B95" w:rsidDel="00CC7F46">
          <w:rPr>
            <w:rFonts w:asciiTheme="minorHAnsi" w:hAnsiTheme="minorHAnsi"/>
          </w:rPr>
          <w:delText>nter</w:delText>
        </w:r>
        <w:r w:rsidR="00404BBA" w:rsidRPr="29B79D20" w:rsidDel="00CC7F46">
          <w:rPr>
            <w:rFonts w:asciiTheme="minorHAnsi" w:hAnsiTheme="minorHAnsi"/>
          </w:rPr>
          <w:delText xml:space="preserve"> </w:delText>
        </w:r>
        <w:r w:rsidRPr="29B79D20" w:rsidDel="00CC7F46">
          <w:rPr>
            <w:rFonts w:asciiTheme="minorHAnsi" w:hAnsiTheme="minorHAnsi"/>
            <w:b/>
            <w:bCs/>
          </w:rPr>
          <w:delText>Is there a store near me?</w:delText>
        </w:r>
        <w:r w:rsidR="005A1548" w:rsidRPr="29B79D20" w:rsidDel="00CC7F46">
          <w:rPr>
            <w:rFonts w:asciiTheme="minorHAnsi" w:hAnsiTheme="minorHAnsi"/>
            <w:b/>
            <w:bCs/>
          </w:rPr>
          <w:delText xml:space="preserve"> </w:delText>
        </w:r>
        <w:r w:rsidR="005A1548" w:rsidRPr="7F493B95" w:rsidDel="00CC7F46">
          <w:rPr>
            <w:rFonts w:asciiTheme="minorHAnsi" w:hAnsiTheme="minorHAnsi"/>
          </w:rPr>
          <w:delText xml:space="preserve">and click the </w:delText>
        </w:r>
        <w:r w:rsidR="005A1548" w:rsidRPr="7F493B95" w:rsidDel="00CC7F46">
          <w:rPr>
            <w:rFonts w:asciiTheme="minorHAnsi" w:hAnsiTheme="minorHAnsi"/>
            <w:b/>
            <w:bCs/>
          </w:rPr>
          <w:delText>Send</w:delText>
        </w:r>
        <w:r w:rsidR="005A1548" w:rsidRPr="7F493B95" w:rsidDel="00CC7F46">
          <w:rPr>
            <w:rFonts w:asciiTheme="minorHAnsi" w:hAnsiTheme="minorHAnsi"/>
          </w:rPr>
          <w:delText xml:space="preserve"> </w:delText>
        </w:r>
        <w:r w:rsidR="00764FB4" w:rsidDel="00CC7F46">
          <w:rPr>
            <w:noProof/>
          </w:rPr>
          <w:drawing>
            <wp:inline distT="0" distB="0" distL="0" distR="0" wp14:anchorId="23959F69" wp14:editId="77A46542">
              <wp:extent cx="172443" cy="146562"/>
              <wp:effectExtent l="0" t="0" r="0" b="6350"/>
              <wp:docPr id="3037512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91">
                        <a:extLst>
                          <a:ext uri="{53640926-AAD7-44D8-BBD7-CCE9431645EC}">
                            <a14:shadowObscured xmlns:a14="http://schemas.microsoft.com/office/drawing/2010/main" xmlns:ask="http://schemas.microsoft.com/office/drawing/2018/sketchyshapes" xmlns:w="http://schemas.openxmlformats.org/wordprocessingml/2006/main" xmlns:w10="urn:schemas-microsoft-com:office:word" xmlns:v="urn:schemas-microsoft-com:vml" xmlns:o="urn:schemas-microsoft-com:office:office" xmlns=""/>
                          </a:ext>
                        </a:extLst>
                      </a:blip>
                      <a:srcRect l="11274" t="11426" r="22689" b="14778"/>
                      <a:stretch>
                        <a:fillRect/>
                      </a:stretch>
                    </pic:blipFill>
                    <pic:spPr>
                      <a:xfrm>
                        <a:off x="0" y="0"/>
                        <a:ext cx="172443" cy="146562"/>
                      </a:xfrm>
                      <a:prstGeom prst="rect">
                        <a:avLst/>
                      </a:prstGeom>
                    </pic:spPr>
                  </pic:pic>
                </a:graphicData>
              </a:graphic>
            </wp:inline>
          </w:drawing>
        </w:r>
        <w:r w:rsidR="00764FB4" w:rsidRPr="7F493B95" w:rsidDel="00CC7F46">
          <w:rPr>
            <w:rFonts w:asciiTheme="minorHAnsi" w:hAnsiTheme="minorHAnsi"/>
          </w:rPr>
          <w:delText xml:space="preserve"> </w:delText>
        </w:r>
        <w:r w:rsidR="005A1548" w:rsidRPr="7F493B95" w:rsidDel="00CC7F46">
          <w:rPr>
            <w:rFonts w:asciiTheme="minorHAnsi" w:hAnsiTheme="minorHAnsi"/>
          </w:rPr>
          <w:delText>button.</w:delText>
        </w:r>
      </w:del>
    </w:p>
    <w:p w14:paraId="6E5A1B42" w14:textId="7B7153F0" w:rsidR="00F649AD" w:rsidRPr="00F649AD" w:rsidDel="00CC7F46" w:rsidRDefault="00F649AD" w:rsidP="007A5E9E">
      <w:pPr>
        <w:pStyle w:val="ListParagraph"/>
        <w:rPr>
          <w:del w:id="2498" w:author="Author"/>
        </w:rPr>
      </w:pPr>
    </w:p>
    <w:p w14:paraId="06831AE3" w14:textId="24BD48BF" w:rsidR="00F649AD" w:rsidRPr="00FF61BE" w:rsidDel="00CC7F46" w:rsidRDefault="00752DEF" w:rsidP="007A5E9E">
      <w:pPr>
        <w:pStyle w:val="ListParagraph"/>
        <w:spacing w:after="120" w:line="252" w:lineRule="auto"/>
        <w:ind w:left="450"/>
        <w:rPr>
          <w:del w:id="2499" w:author="Author"/>
        </w:rPr>
      </w:pPr>
      <w:del w:id="2500" w:author="Author">
        <w:r w:rsidRPr="7F493B95" w:rsidDel="00CC7F46">
          <w:rPr>
            <w:noProof/>
          </w:rPr>
          <w:delText xml:space="preserve"> </w:delText>
        </w:r>
        <w:r w:rsidDel="00CC7F46">
          <w:rPr>
            <w:noProof/>
          </w:rPr>
          <w:drawing>
            <wp:inline distT="0" distB="0" distL="0" distR="0" wp14:anchorId="5F02D2F2" wp14:editId="5B156917">
              <wp:extent cx="2727325" cy="3606219"/>
              <wp:effectExtent l="0" t="0" r="0" b="0"/>
              <wp:docPr id="904437828" name="Picture 186483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83034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727325" cy="3606219"/>
                      </a:xfrm>
                      <a:prstGeom prst="rect">
                        <a:avLst/>
                      </a:prstGeom>
                    </pic:spPr>
                  </pic:pic>
                </a:graphicData>
              </a:graphic>
            </wp:inline>
          </w:drawing>
        </w:r>
      </w:del>
    </w:p>
    <w:p w14:paraId="65CABC97" w14:textId="228E45F1" w:rsidR="009E4BDF" w:rsidRPr="001A5035" w:rsidDel="00CC7F46" w:rsidRDefault="009E4BDF" w:rsidP="007A5E9E">
      <w:pPr>
        <w:ind w:left="450"/>
        <w:rPr>
          <w:del w:id="2501" w:author="Author"/>
        </w:rPr>
      </w:pPr>
      <w:del w:id="2502" w:author="Author">
        <w:r w:rsidDel="00CC7F46">
          <w:delText xml:space="preserve">Notice that even though </w:delText>
        </w:r>
        <w:r w:rsidR="0063618C" w:rsidDel="00CC7F46">
          <w:delText>it</w:delText>
        </w:r>
        <w:r w:rsidDel="00CC7F46">
          <w:delText xml:space="preserve"> isn’t exactly the same as the </w:delText>
        </w:r>
        <w:r w:rsidR="00E25CF4" w:rsidDel="00CC7F46">
          <w:delText xml:space="preserve">trigger phrases in the topic, </w:delText>
        </w:r>
        <w:r w:rsidR="00410CE3" w:rsidDel="00CC7F46">
          <w:delText>“Is there a store near me?”</w:delText>
        </w:r>
        <w:r w:rsidR="00E25CF4" w:rsidDel="00CC7F46">
          <w:delText xml:space="preserve"> works to trigger the topic because Power Virtual Agents understands that </w:delText>
        </w:r>
        <w:r w:rsidR="00DC77EC" w:rsidDel="00CC7F46">
          <w:delText>it means the same thing as the trigger phrase</w:delText>
        </w:r>
        <w:r w:rsidR="005A1548" w:rsidDel="00CC7F46">
          <w:delText>s.</w:delText>
        </w:r>
      </w:del>
    </w:p>
    <w:p w14:paraId="0CB6D790" w14:textId="0ABF5023" w:rsidR="00404BBA" w:rsidRPr="00356C25" w:rsidDel="00CC7F46" w:rsidRDefault="00CC1939" w:rsidP="007A5E9E">
      <w:pPr>
        <w:pStyle w:val="ListParagraph"/>
        <w:numPr>
          <w:ilvl w:val="0"/>
          <w:numId w:val="59"/>
        </w:numPr>
        <w:spacing w:after="120" w:line="252" w:lineRule="auto"/>
        <w:rPr>
          <w:del w:id="2503" w:author="Author"/>
          <w:rFonts w:asciiTheme="minorHAnsi" w:hAnsiTheme="minorHAnsi"/>
          <w:noProof/>
        </w:rPr>
      </w:pPr>
      <w:del w:id="2504" w:author="Author">
        <w:r w:rsidRPr="7F493B95" w:rsidDel="00CC7F46">
          <w:rPr>
            <w:rFonts w:asciiTheme="minorHAnsi" w:hAnsiTheme="minorHAnsi"/>
          </w:rPr>
          <w:delText>When asked to select a location,</w:delText>
        </w:r>
        <w:r w:rsidR="00D54745" w:rsidRPr="7F493B95" w:rsidDel="00CC7F46">
          <w:rPr>
            <w:rFonts w:asciiTheme="minorHAnsi" w:hAnsiTheme="minorHAnsi"/>
          </w:rPr>
          <w:delText xml:space="preserve"> </w:delText>
        </w:r>
        <w:r w:rsidR="004A539C" w:rsidDel="00CC7F46">
          <w:delText>s</w:delText>
        </w:r>
        <w:r w:rsidR="00404BBA" w:rsidDel="00CC7F46">
          <w:delText>elect</w:delText>
        </w:r>
        <w:r w:rsidR="003101C2" w:rsidDel="00CC7F46">
          <w:delText xml:space="preserve"> the</w:delText>
        </w:r>
        <w:r w:rsidR="00404BBA" w:rsidDel="00CC7F46">
          <w:delText xml:space="preserve"> </w:delText>
        </w:r>
        <w:r w:rsidR="00EF1B10" w:rsidRPr="7F493B95" w:rsidDel="00CC7F46">
          <w:rPr>
            <w:b/>
            <w:bCs/>
          </w:rPr>
          <w:delText>Bellevue</w:delText>
        </w:r>
        <w:r w:rsidR="00D54745" w:rsidRPr="7F493B95" w:rsidDel="00CC7F46">
          <w:rPr>
            <w:b/>
            <w:bCs/>
          </w:rPr>
          <w:delText xml:space="preserve"> </w:delText>
        </w:r>
        <w:r w:rsidR="00410CE3" w:rsidDel="00CC7F46">
          <w:delText>location in the test chat.</w:delText>
        </w:r>
        <w:r w:rsidR="00391A02" w:rsidRPr="7F493B95" w:rsidDel="00CC7F46">
          <w:rPr>
            <w:rFonts w:asciiTheme="minorHAnsi" w:hAnsiTheme="minorHAnsi"/>
            <w:noProof/>
          </w:rPr>
          <w:delText xml:space="preserve"> (You might need to use the </w:delText>
        </w:r>
        <w:r w:rsidR="008A5FDB" w:rsidRPr="7F493B95" w:rsidDel="00CC7F46">
          <w:rPr>
            <w:rFonts w:asciiTheme="minorHAnsi" w:hAnsiTheme="minorHAnsi"/>
            <w:noProof/>
          </w:rPr>
          <w:delText xml:space="preserve">onscreen </w:delText>
        </w:r>
        <w:r w:rsidR="00391A02" w:rsidRPr="7F493B95" w:rsidDel="00CC7F46">
          <w:rPr>
            <w:rFonts w:asciiTheme="minorHAnsi" w:hAnsiTheme="minorHAnsi"/>
            <w:noProof/>
          </w:rPr>
          <w:delText>right arrow to see the Bellevue option.</w:delText>
        </w:r>
        <w:r w:rsidR="0082504D" w:rsidRPr="7F493B95" w:rsidDel="00CC7F46">
          <w:rPr>
            <w:rFonts w:asciiTheme="minorHAnsi" w:hAnsiTheme="minorHAnsi"/>
            <w:noProof/>
          </w:rPr>
          <w:delText xml:space="preserve"> If you don’t see the option at all, make sure you did steps 1, 2, and 3 of this task.</w:delText>
        </w:r>
        <w:r w:rsidR="00391A02" w:rsidRPr="7F493B95" w:rsidDel="00CC7F46">
          <w:rPr>
            <w:rFonts w:asciiTheme="minorHAnsi" w:hAnsiTheme="minorHAnsi"/>
            <w:noProof/>
          </w:rPr>
          <w:delText>)</w:delText>
        </w:r>
      </w:del>
    </w:p>
    <w:p w14:paraId="5CBABAB1" w14:textId="7A8E2F2A" w:rsidR="002964B3" w:rsidRPr="008D1CA2" w:rsidDel="00CC7F46" w:rsidRDefault="00C43F6B" w:rsidP="007A5E9E">
      <w:pPr>
        <w:rPr>
          <w:del w:id="2505" w:author="Author"/>
          <w:noProof/>
        </w:rPr>
      </w:pPr>
      <w:del w:id="2506" w:author="Author">
        <w:r w:rsidDel="00CC7F46">
          <w:rPr>
            <w:noProof/>
          </w:rPr>
          <mc:AlternateContent>
            <mc:Choice Requires="wpc">
              <w:drawing>
                <wp:inline distT="0" distB="0" distL="0" distR="0" wp14:anchorId="67FC985E" wp14:editId="171EAFC1">
                  <wp:extent cx="2875043" cy="1679589"/>
                  <wp:effectExtent l="0" t="0" r="1905"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Group 20"/>
                          <wpg:cNvGrpSpPr/>
                          <wpg:grpSpPr>
                            <a:xfrm>
                              <a:off x="180000" y="180000"/>
                              <a:ext cx="2668270" cy="1452880"/>
                              <a:chOff x="180000" y="180000"/>
                              <a:chExt cx="2668270" cy="1452880"/>
                            </a:xfrm>
                          </wpg:grpSpPr>
                          <pic:pic xmlns:pic="http://schemas.openxmlformats.org/drawingml/2006/picture">
                            <pic:nvPicPr>
                              <pic:cNvPr id="76" name="Picture 76" descr="A screenshot of a cell phone&#10;&#10;Description automatically generated"/>
                              <pic:cNvPicPr/>
                            </pic:nvPicPr>
                            <pic:blipFill>
                              <a:blip r:embed="rId116"/>
                              <a:stretch>
                                <a:fillRect/>
                              </a:stretch>
                            </pic:blipFill>
                            <pic:spPr>
                              <a:xfrm>
                                <a:off x="180000" y="180000"/>
                                <a:ext cx="2668270" cy="1452880"/>
                              </a:xfrm>
                              <a:prstGeom prst="rect">
                                <a:avLst/>
                              </a:prstGeom>
                            </pic:spPr>
                          </pic:pic>
                          <wps:wsp>
                            <wps:cNvPr id="77" name="Rectangle 77"/>
                            <wps:cNvSpPr/>
                            <wps:spPr>
                              <a:xfrm>
                                <a:off x="2459620" y="877496"/>
                                <a:ext cx="25209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588031A0" id="Canvas 18" o:spid="_x0000_s1026" editas="canvas" style="width:226.4pt;height:132.25pt;mso-position-horizontal-relative:char;mso-position-vertical-relative:line" coordsize="28746,16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">
                  <v:shape id="_x0000_s1027" type="#_x0000_t75" style="position:absolute;width:28746;height:16795;visibility:visible;mso-wrap-style:square" filled="t">
                    <v:fill o:detectmouseclick="t"/>
                    <v:path o:connecttype="none"/>
                  </v:shape>
                  <v:group id="Group 20" o:spid="_x0000_s1028" style="position:absolute;left:1800;top:1800;width:26682;height:14528" coordorigin="1800,1800" coordsize="26682,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76" o:spid="_x0000_s1029" type="#_x0000_t75" alt="A screenshot of a cell phone&#10;&#10;Description automatically generated" style="position:absolute;left:1800;top:1800;width:26682;height:14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">
                      <v:imagedata r:id="rId117" o:title="A screenshot of a cell phone&#10;&#10;Description automatically generated"/>
                    </v:shape>
                    <v:rect id="Rectangle 77" o:spid="_x0000_s1030" style="position:absolute;left:24596;top:8774;width:2521;height:3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" filled="f" strokecolor="red" strokeweight="2.25pt"/>
                  </v:group>
                  <w10:anchorlock/>
                </v:group>
              </w:pict>
            </mc:Fallback>
          </mc:AlternateContent>
        </w:r>
      </w:del>
    </w:p>
    <w:p w14:paraId="7353DD2F" w14:textId="124DBE8B" w:rsidR="006215FF" w:rsidDel="00CC7F46" w:rsidRDefault="00FC0C8E" w:rsidP="007A5E9E">
      <w:pPr>
        <w:spacing w:after="120" w:line="252" w:lineRule="auto"/>
        <w:rPr>
          <w:del w:id="2507" w:author="Author"/>
          <w:rFonts w:asciiTheme="minorHAnsi" w:hAnsiTheme="minorHAnsi" w:cstheme="minorHAnsi"/>
          <w:szCs w:val="20"/>
        </w:rPr>
      </w:pPr>
      <w:del w:id="2508" w:author="Author">
        <w:r w:rsidRPr="00E55DF9" w:rsidDel="00CC7F46">
          <w:rPr>
            <w:rFonts w:asciiTheme="minorHAnsi" w:hAnsiTheme="minorHAnsi" w:cstheme="minorHAnsi"/>
            <w:noProof/>
            <w:szCs w:val="20"/>
          </w:rPr>
          <w:drawing>
            <wp:inline distT="0" distB="0" distL="0" distR="0" wp14:anchorId="28A7A7EE" wp14:editId="543B39B1">
              <wp:extent cx="5486400" cy="3056128"/>
              <wp:effectExtent l="19050" t="19050" r="19050" b="11430"/>
              <wp:docPr id="1116401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86400" cy="3056128"/>
                      </a:xfrm>
                      <a:prstGeom prst="rect">
                        <a:avLst/>
                      </a:prstGeom>
                      <a:ln>
                        <a:solidFill>
                          <a:schemeClr val="tx1"/>
                        </a:solidFill>
                      </a:ln>
                    </pic:spPr>
                  </pic:pic>
                </a:graphicData>
              </a:graphic>
            </wp:inline>
          </w:drawing>
        </w:r>
      </w:del>
    </w:p>
    <w:p w14:paraId="05B0530A" w14:textId="4B93A460" w:rsidR="00C81425" w:rsidRPr="00E55DF9" w:rsidDel="00CC7F46" w:rsidRDefault="00C81425" w:rsidP="007A5E9E">
      <w:pPr>
        <w:spacing w:after="120" w:line="252" w:lineRule="auto"/>
        <w:jc w:val="center"/>
        <w:rPr>
          <w:del w:id="2509" w:author="Author"/>
          <w:rFonts w:asciiTheme="minorHAnsi" w:hAnsiTheme="minorHAnsi" w:cstheme="minorHAnsi"/>
          <w:szCs w:val="20"/>
        </w:rPr>
      </w:pPr>
    </w:p>
    <w:p w14:paraId="7BFA3FF5" w14:textId="30577E1F" w:rsidR="006215FF" w:rsidRPr="00012BB0" w:rsidDel="00CC7F46" w:rsidRDefault="006215FF" w:rsidP="007A5E9E">
      <w:pPr>
        <w:rPr>
          <w:del w:id="2510" w:author="Author"/>
        </w:rPr>
      </w:pPr>
      <w:del w:id="2511" w:author="Author">
        <w:r w:rsidDel="00CC7F46">
          <w:delText xml:space="preserve">The bot replies with </w:delText>
        </w:r>
        <w:r w:rsidR="00091BBC" w:rsidDel="00CC7F46">
          <w:delText xml:space="preserve">location info </w:delText>
        </w:r>
        <w:r w:rsidR="001760A5" w:rsidDel="00CC7F46">
          <w:delText xml:space="preserve">for </w:delText>
        </w:r>
        <w:r w:rsidR="00D13AA2" w:rsidDel="00CC7F46">
          <w:delText>Bellevue store</w:delText>
        </w:r>
        <w:r w:rsidDel="00CC7F46">
          <w:delText>.</w:delText>
        </w:r>
        <w:r w:rsidR="00A01E92" w:rsidDel="00CC7F46">
          <w:delText xml:space="preserve"> Notice that the conversation continues in the </w:delText>
        </w:r>
        <w:r w:rsidR="00A01E92" w:rsidRPr="7F493B95" w:rsidDel="00CC7F46">
          <w:rPr>
            <w:b/>
            <w:bCs/>
          </w:rPr>
          <w:delText>End of conversation</w:delText>
        </w:r>
        <w:r w:rsidR="00A01E92" w:rsidDel="00CC7F46">
          <w:delText xml:space="preserve"> system topic</w:delText>
        </w:r>
        <w:r w:rsidR="00AE1BAE" w:rsidDel="00CC7F46">
          <w:delText>.</w:delText>
        </w:r>
        <w:r w:rsidR="005D3E08" w:rsidDel="00CC7F46">
          <w:delText xml:space="preserve"> Feel free to </w:delText>
        </w:r>
        <w:r w:rsidR="00770408" w:rsidDel="00CC7F46">
          <w:delText>keep</w:delText>
        </w:r>
        <w:r w:rsidR="005D3E08" w:rsidDel="00CC7F46">
          <w:delText xml:space="preserve"> </w:delText>
        </w:r>
        <w:r w:rsidR="00770408" w:rsidDel="00CC7F46">
          <w:delText>chatting with the test bot</w:delText>
        </w:r>
        <w:r w:rsidR="0082504D" w:rsidDel="00CC7F46">
          <w:delText>.</w:delText>
        </w:r>
      </w:del>
    </w:p>
    <w:p w14:paraId="2E26E30C" w14:textId="22B1C9C4" w:rsidR="000A1DCA" w:rsidDel="00CC7F46" w:rsidRDefault="00DB5362" w:rsidP="007A5E9E">
      <w:pPr>
        <w:pStyle w:val="Heading2"/>
        <w:rPr>
          <w:del w:id="2512" w:author="Author"/>
          <w:rFonts w:eastAsia="Times New Roman"/>
          <w:sz w:val="28"/>
          <w:szCs w:val="28"/>
        </w:rPr>
      </w:pPr>
      <w:del w:id="2513" w:author="Author">
        <w:r w:rsidDel="00CC7F46">
          <w:br w:type="page"/>
          <w:delText xml:space="preserve">Exercise </w:delText>
        </w:r>
        <w:r w:rsidR="002C0270" w:rsidDel="00CC7F46">
          <w:delText xml:space="preserve">4: </w:delText>
        </w:r>
        <w:r w:rsidR="00A84D01" w:rsidDel="00CC7F46">
          <w:delText>P</w:delText>
        </w:r>
        <w:r w:rsidR="00DC17EE" w:rsidDel="00CC7F46">
          <w:delText>ublish</w:delText>
        </w:r>
        <w:r w:rsidR="002C0270" w:rsidDel="00CC7F46">
          <w:delText xml:space="preserve"> your bot</w:delText>
        </w:r>
        <w:r w:rsidR="00E66183" w:rsidDel="00CC7F46">
          <w:delText xml:space="preserve"> to the demo site</w:delText>
        </w:r>
        <w:r w:rsidR="00A84D01" w:rsidDel="00CC7F46">
          <w:delText xml:space="preserve"> for testing</w:delText>
        </w:r>
      </w:del>
    </w:p>
    <w:p w14:paraId="69FF59FB" w14:textId="7648EB3C" w:rsidR="00253927" w:rsidRPr="00C440BA" w:rsidDel="00CC7F46" w:rsidRDefault="00077F77" w:rsidP="007A5E9E">
      <w:pPr>
        <w:rPr>
          <w:del w:id="2514" w:author="Author"/>
          <w:rFonts w:asciiTheme="minorHAnsi" w:hAnsiTheme="minorHAnsi"/>
        </w:rPr>
      </w:pPr>
      <w:del w:id="2515" w:author="Author">
        <w:r w:rsidRPr="7F493B95" w:rsidDel="00CC7F46">
          <w:rPr>
            <w:rFonts w:asciiTheme="minorHAnsi" w:hAnsiTheme="minorHAnsi"/>
          </w:rPr>
          <w:delText>Power Virtual Agent</w:delText>
        </w:r>
        <w:r w:rsidR="002F2391" w:rsidRPr="7F493B95" w:rsidDel="00CC7F46">
          <w:rPr>
            <w:rFonts w:asciiTheme="minorHAnsi" w:hAnsiTheme="minorHAnsi"/>
          </w:rPr>
          <w:delText>s</w:delText>
        </w:r>
        <w:r w:rsidRPr="7F493B95" w:rsidDel="00CC7F46">
          <w:rPr>
            <w:rFonts w:asciiTheme="minorHAnsi" w:hAnsiTheme="minorHAnsi"/>
          </w:rPr>
          <w:delText xml:space="preserve"> provides </w:delText>
        </w:r>
        <w:r w:rsidR="00CC5ACA" w:rsidRPr="7F493B95" w:rsidDel="00CC7F46">
          <w:rPr>
            <w:rFonts w:asciiTheme="minorHAnsi" w:hAnsiTheme="minorHAnsi"/>
          </w:rPr>
          <w:delText xml:space="preserve">a </w:delText>
        </w:r>
        <w:r w:rsidRPr="7F493B95" w:rsidDel="00CC7F46">
          <w:rPr>
            <w:rFonts w:asciiTheme="minorHAnsi" w:hAnsiTheme="minorHAnsi"/>
          </w:rPr>
          <w:delText xml:space="preserve">demo website so </w:delText>
        </w:r>
        <w:r w:rsidR="00107EA3" w:rsidRPr="7F493B95" w:rsidDel="00CC7F46">
          <w:rPr>
            <w:rFonts w:asciiTheme="minorHAnsi" w:hAnsiTheme="minorHAnsi"/>
          </w:rPr>
          <w:delText xml:space="preserve">that </w:delText>
        </w:r>
        <w:r w:rsidRPr="7F493B95" w:rsidDel="00CC7F46">
          <w:rPr>
            <w:rFonts w:asciiTheme="minorHAnsi" w:hAnsiTheme="minorHAnsi"/>
          </w:rPr>
          <w:delText xml:space="preserve">you can invite anyone to test your bot by sending them the </w:delText>
        </w:r>
        <w:r w:rsidR="00C52C4A" w:rsidRPr="7F493B95" w:rsidDel="00CC7F46">
          <w:rPr>
            <w:rFonts w:asciiTheme="minorHAnsi" w:hAnsiTheme="minorHAnsi"/>
          </w:rPr>
          <w:delText>URL</w:delText>
        </w:r>
        <w:r w:rsidR="00FC709E" w:rsidRPr="7F493B95" w:rsidDel="00CC7F46">
          <w:rPr>
            <w:rFonts w:asciiTheme="minorHAnsi" w:hAnsiTheme="minorHAnsi"/>
          </w:rPr>
          <w:delText xml:space="preserve">. </w:delText>
        </w:r>
        <w:r w:rsidR="00755CC1" w:rsidRPr="7F493B95" w:rsidDel="00CC7F46">
          <w:rPr>
            <w:rFonts w:asciiTheme="minorHAnsi" w:hAnsiTheme="minorHAnsi"/>
            <w:color w:val="171717"/>
            <w:shd w:val="clear" w:color="auto" w:fill="FFFFFF"/>
          </w:rPr>
          <w:delText xml:space="preserve">This </w:delText>
        </w:r>
        <w:r w:rsidR="00AB20F5" w:rsidRPr="7F493B95" w:rsidDel="00CC7F46">
          <w:rPr>
            <w:rFonts w:asciiTheme="minorHAnsi" w:hAnsiTheme="minorHAnsi"/>
            <w:color w:val="171717"/>
            <w:shd w:val="clear" w:color="auto" w:fill="FFFFFF"/>
          </w:rPr>
          <w:delText>demo website</w:delText>
        </w:r>
        <w:r w:rsidR="00755CC1" w:rsidRPr="7F493B95" w:rsidDel="00CC7F46">
          <w:rPr>
            <w:rFonts w:asciiTheme="minorHAnsi" w:hAnsiTheme="minorHAnsi"/>
            <w:color w:val="171717"/>
            <w:shd w:val="clear" w:color="auto" w:fill="FFFFFF"/>
          </w:rPr>
          <w:delText xml:space="preserve"> is useful to gather feedback </w:delText>
        </w:r>
        <w:r w:rsidR="009261FF" w:rsidRPr="7F493B95" w:rsidDel="00CC7F46">
          <w:rPr>
            <w:rFonts w:asciiTheme="minorHAnsi" w:hAnsiTheme="minorHAnsi"/>
            <w:color w:val="171717"/>
            <w:shd w:val="clear" w:color="auto" w:fill="FFFFFF"/>
          </w:rPr>
          <w:delText>to improve the bot content before you activate</w:delText>
        </w:r>
        <w:r w:rsidR="00960EF0" w:rsidRPr="7F493B95" w:rsidDel="00CC7F46">
          <w:rPr>
            <w:rFonts w:asciiTheme="minorHAnsi" w:hAnsiTheme="minorHAnsi"/>
            <w:color w:val="171717"/>
            <w:shd w:val="clear" w:color="auto" w:fill="FFFFFF"/>
          </w:rPr>
          <w:delText xml:space="preserve"> the bot</w:delText>
        </w:r>
        <w:r w:rsidR="009261FF" w:rsidRPr="7F493B95" w:rsidDel="00CC7F46">
          <w:rPr>
            <w:rFonts w:asciiTheme="minorHAnsi" w:hAnsiTheme="minorHAnsi"/>
            <w:color w:val="171717"/>
            <w:shd w:val="clear" w:color="auto" w:fill="FFFFFF"/>
          </w:rPr>
          <w:delText xml:space="preserve"> for your real customers. </w:delText>
        </w:r>
      </w:del>
    </w:p>
    <w:p w14:paraId="6962A3AF" w14:textId="15A0B17B" w:rsidR="00071F08" w:rsidRPr="00677667" w:rsidDel="00CC7F46" w:rsidRDefault="00253927" w:rsidP="007A5E9E">
      <w:pPr>
        <w:pStyle w:val="ListParagraph"/>
        <w:numPr>
          <w:ilvl w:val="0"/>
          <w:numId w:val="63"/>
        </w:numPr>
        <w:spacing w:before="180" w:after="120" w:line="252" w:lineRule="auto"/>
        <w:rPr>
          <w:del w:id="2516" w:author="Author"/>
          <w:rFonts w:asciiTheme="minorHAnsi" w:hAnsiTheme="minorHAnsi"/>
        </w:rPr>
      </w:pPr>
      <w:del w:id="2517" w:author="Author">
        <w:r w:rsidRPr="7F493B95" w:rsidDel="00CC7F46">
          <w:rPr>
            <w:rFonts w:asciiTheme="minorHAnsi" w:hAnsiTheme="minorHAnsi"/>
          </w:rPr>
          <w:delText xml:space="preserve">Go to the </w:delText>
        </w:r>
        <w:r w:rsidRPr="7F493B95" w:rsidDel="00CC7F46">
          <w:rPr>
            <w:rFonts w:asciiTheme="minorHAnsi" w:hAnsiTheme="minorHAnsi"/>
            <w:b/>
            <w:bCs/>
          </w:rPr>
          <w:delText>Publish</w:delText>
        </w:r>
        <w:r w:rsidRPr="7F493B95" w:rsidDel="00CC7F46">
          <w:rPr>
            <w:rFonts w:asciiTheme="minorHAnsi" w:hAnsiTheme="minorHAnsi"/>
          </w:rPr>
          <w:delText xml:space="preserve"> tab on the </w:delText>
        </w:r>
        <w:r w:rsidR="00E469C6" w:rsidRPr="7F493B95" w:rsidDel="00CC7F46">
          <w:rPr>
            <w:rFonts w:asciiTheme="minorHAnsi" w:hAnsiTheme="minorHAnsi"/>
          </w:rPr>
          <w:delText xml:space="preserve">left </w:delText>
        </w:r>
        <w:r w:rsidRPr="7F493B95" w:rsidDel="00CC7F46">
          <w:rPr>
            <w:rFonts w:asciiTheme="minorHAnsi" w:hAnsiTheme="minorHAnsi"/>
          </w:rPr>
          <w:delText>navigation pane.</w:delText>
        </w:r>
        <w:r w:rsidR="00ED600D" w:rsidRPr="7F493B95" w:rsidDel="00CC7F46">
          <w:rPr>
            <w:rFonts w:asciiTheme="minorHAnsi" w:hAnsiTheme="minorHAnsi"/>
          </w:rPr>
          <w:delText xml:space="preserve"> </w:delText>
        </w:r>
      </w:del>
    </w:p>
    <w:p w14:paraId="55A26808" w14:textId="61B52D14" w:rsidR="00253927" w:rsidRPr="00356C25" w:rsidDel="00CC7F46" w:rsidRDefault="008F381B" w:rsidP="007A5E9E">
      <w:pPr>
        <w:pStyle w:val="ListParagraph"/>
        <w:numPr>
          <w:ilvl w:val="0"/>
          <w:numId w:val="63"/>
        </w:numPr>
        <w:spacing w:before="180" w:after="120" w:line="252" w:lineRule="auto"/>
        <w:rPr>
          <w:del w:id="2518" w:author="Author"/>
          <w:rFonts w:asciiTheme="minorHAnsi" w:hAnsiTheme="minorHAnsi"/>
        </w:rPr>
      </w:pPr>
      <w:del w:id="2519" w:author="Author">
        <w:r w:rsidRPr="7F493B95" w:rsidDel="00CC7F46">
          <w:rPr>
            <w:rFonts w:asciiTheme="minorHAnsi" w:hAnsiTheme="minorHAnsi"/>
          </w:rPr>
          <w:delText xml:space="preserve">Click </w:delText>
        </w:r>
        <w:r w:rsidR="00253927" w:rsidRPr="7F493B95" w:rsidDel="00CC7F46">
          <w:rPr>
            <w:rFonts w:asciiTheme="minorHAnsi" w:hAnsiTheme="minorHAnsi"/>
            <w:b/>
            <w:bCs/>
          </w:rPr>
          <w:delText>Publish</w:delText>
        </w:r>
        <w:r w:rsidR="00253927" w:rsidRPr="7F493B95" w:rsidDel="00CC7F46">
          <w:rPr>
            <w:rFonts w:asciiTheme="minorHAnsi" w:hAnsiTheme="minorHAnsi"/>
          </w:rPr>
          <w:delText xml:space="preserve"> to </w:delText>
        </w:r>
        <w:r w:rsidR="003E49DF" w:rsidRPr="7F493B95" w:rsidDel="00CC7F46">
          <w:rPr>
            <w:rFonts w:asciiTheme="minorHAnsi" w:hAnsiTheme="minorHAnsi"/>
          </w:rPr>
          <w:delText>push the latest</w:delText>
        </w:r>
        <w:r w:rsidR="00253927" w:rsidRPr="7F493B95" w:rsidDel="00CC7F46">
          <w:rPr>
            <w:rFonts w:asciiTheme="minorHAnsi" w:hAnsiTheme="minorHAnsi"/>
          </w:rPr>
          <w:delText xml:space="preserve"> bot </w:delText>
        </w:r>
        <w:r w:rsidR="009F2186" w:rsidRPr="7F493B95" w:rsidDel="00CC7F46">
          <w:rPr>
            <w:rFonts w:asciiTheme="minorHAnsi" w:hAnsiTheme="minorHAnsi"/>
          </w:rPr>
          <w:delText xml:space="preserve">topics </w:delText>
        </w:r>
        <w:r w:rsidR="00071F08" w:rsidRPr="7F493B95" w:rsidDel="00CC7F46">
          <w:rPr>
            <w:rFonts w:asciiTheme="minorHAnsi" w:hAnsiTheme="minorHAnsi"/>
          </w:rPr>
          <w:delText xml:space="preserve">to </w:delText>
        </w:r>
        <w:r w:rsidR="003E49DF" w:rsidRPr="7F493B95" w:rsidDel="00CC7F46">
          <w:rPr>
            <w:rFonts w:asciiTheme="minorHAnsi" w:hAnsiTheme="minorHAnsi"/>
          </w:rPr>
          <w:delText>the demo website.</w:delText>
        </w:r>
        <w:r w:rsidR="00071F08" w:rsidRPr="7F493B95" w:rsidDel="00CC7F46">
          <w:rPr>
            <w:rFonts w:asciiTheme="minorHAnsi" w:hAnsiTheme="minorHAnsi"/>
          </w:rPr>
          <w:delText xml:space="preserve"> You will need to do this before you use the demo site the first time and also after you </w:delText>
        </w:r>
        <w:r w:rsidR="00206DF4" w:rsidRPr="7F493B95" w:rsidDel="00CC7F46">
          <w:rPr>
            <w:rFonts w:asciiTheme="minorHAnsi" w:hAnsiTheme="minorHAnsi"/>
          </w:rPr>
          <w:delText>make changes to</w:delText>
        </w:r>
        <w:r w:rsidR="00071F08" w:rsidRPr="7F493B95" w:rsidDel="00CC7F46">
          <w:rPr>
            <w:rFonts w:asciiTheme="minorHAnsi" w:hAnsiTheme="minorHAnsi"/>
          </w:rPr>
          <w:delText xml:space="preserve"> the bot</w:delText>
        </w:r>
        <w:r w:rsidR="00206DF4" w:rsidRPr="7F493B95" w:rsidDel="00CC7F46">
          <w:rPr>
            <w:rFonts w:asciiTheme="minorHAnsi" w:hAnsiTheme="minorHAnsi"/>
          </w:rPr>
          <w:delText xml:space="preserve"> topics that you want </w:delText>
        </w:r>
        <w:r w:rsidR="005B7897" w:rsidRPr="7F493B95" w:rsidDel="00CC7F46">
          <w:rPr>
            <w:rFonts w:asciiTheme="minorHAnsi" w:hAnsiTheme="minorHAnsi"/>
          </w:rPr>
          <w:delText xml:space="preserve">people </w:delText>
        </w:r>
        <w:r w:rsidR="00206DF4" w:rsidRPr="7F493B95" w:rsidDel="00CC7F46">
          <w:rPr>
            <w:rFonts w:asciiTheme="minorHAnsi" w:hAnsiTheme="minorHAnsi"/>
          </w:rPr>
          <w:delText>to test on the demo website.</w:delText>
        </w:r>
        <w:r w:rsidR="00FA2072" w:rsidRPr="7F493B95" w:rsidDel="00CC7F46">
          <w:rPr>
            <w:rFonts w:asciiTheme="minorHAnsi" w:hAnsiTheme="minorHAnsi"/>
          </w:rPr>
          <w:delText xml:space="preserve"> (When you’ve created your real virtual agent, you will Publish each time you want to make updated topics </w:delText>
        </w:r>
        <w:r w:rsidR="00253927" w:rsidRPr="7F493B95" w:rsidDel="00CC7F46">
          <w:rPr>
            <w:rFonts w:asciiTheme="minorHAnsi" w:hAnsiTheme="minorHAnsi"/>
          </w:rPr>
          <w:delText>available to your customers</w:delText>
        </w:r>
        <w:r w:rsidR="00FA2072" w:rsidRPr="7F493B95" w:rsidDel="00CC7F46">
          <w:rPr>
            <w:rFonts w:asciiTheme="minorHAnsi" w:hAnsiTheme="minorHAnsi"/>
          </w:rPr>
          <w:delText>.)</w:delText>
        </w:r>
      </w:del>
    </w:p>
    <w:p w14:paraId="71B4C84C" w14:textId="57CF787A" w:rsidR="00842DF0" w:rsidRPr="00F27707" w:rsidDel="00CC7F46" w:rsidRDefault="00B35407" w:rsidP="007A5E9E">
      <w:pPr>
        <w:rPr>
          <w:del w:id="2520" w:author="Author"/>
          <w:rFonts w:cs="Segoe UI"/>
        </w:rPr>
      </w:pPr>
      <w:del w:id="2521" w:author="Author">
        <w:r w:rsidDel="00CC7F46">
          <w:rPr>
            <w:noProof/>
          </w:rPr>
          <w:drawing>
            <wp:inline distT="0" distB="0" distL="0" distR="0" wp14:anchorId="3949A93C" wp14:editId="5FF0C1A6">
              <wp:extent cx="5486400" cy="3043739"/>
              <wp:effectExtent l="0" t="0" r="0" b="4445"/>
              <wp:docPr id="14081549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19">
                        <a:extLst>
                          <a:ext uri="{C807C97D-BFC1-408E-A445-0C87EB9F89A2}">
                            <ask:lineSketchStyleProps xmlns="" xmlns:o="urn:schemas-microsoft-com:office:office" xmlns:v="urn:schemas-microsoft-com:vml" xmlns:w10="urn:schemas-microsoft-com:office:word" xmlns:w="http://schemas.openxmlformats.org/wordprocessingml/2006/main" xmlns:a14="http://schemas.microsoft.com/office/drawing/2010/main" xmlns:ask="http://schemas.microsoft.com/office/drawing/2018/sketchyshapes" xmlns:arto="http://schemas.microsoft.com/office/word/2006/arto" sd="0">
                              <a:custGeom>
                                <a:avLst/>
                                <a:gdLst/>
                                <a:ahLst/>
                                <a:cxnLst/>
                                <a:rect l="0" t="0" r="0" b="0"/>
                                <a:pathLst/>
                              </a:custGeom>
                              <ask:type/>
                            </ask:lineSketchStyleProps>
                          </a:ext>
                        </a:extLst>
                      </a:blip>
                      <a:srcRect b="438"/>
                      <a:stretch>
                        <a:fillRect/>
                      </a:stretch>
                    </pic:blipFill>
                    <pic:spPr>
                      <a:xfrm>
                        <a:off x="0" y="0"/>
                        <a:ext cx="5486400" cy="3043739"/>
                      </a:xfrm>
                      <a:prstGeom prst="rect">
                        <a:avLst/>
                      </a:prstGeom>
                    </pic:spPr>
                  </pic:pic>
                </a:graphicData>
              </a:graphic>
            </wp:inline>
          </w:drawing>
        </w:r>
      </w:del>
    </w:p>
    <w:p w14:paraId="19910E3A" w14:textId="7347AB60" w:rsidR="00391FB6" w:rsidRPr="00391FB6" w:rsidDel="00CC7F46" w:rsidRDefault="00E51D9C" w:rsidP="007A5E9E">
      <w:pPr>
        <w:ind w:left="450"/>
        <w:rPr>
          <w:del w:id="2522" w:author="Author"/>
          <w:shd w:val="clear" w:color="auto" w:fill="FFFFFF"/>
        </w:rPr>
      </w:pPr>
      <w:del w:id="2523" w:author="Author">
        <w:r w:rsidRPr="003D71D0" w:rsidDel="00CC7F46">
          <w:rPr>
            <w:shd w:val="clear" w:color="auto" w:fill="FFFFFF"/>
          </w:rPr>
          <w:delText xml:space="preserve">The publishing process will check for errors in the bot </w:delText>
        </w:r>
        <w:r w:rsidR="008F381B" w:rsidRPr="003D71D0" w:rsidDel="00CC7F46">
          <w:rPr>
            <w:shd w:val="clear" w:color="auto" w:fill="FFFFFF"/>
          </w:rPr>
          <w:delText>topics</w:delText>
        </w:r>
        <w:r w:rsidR="00677667" w:rsidRPr="003D71D0" w:rsidDel="00CC7F46">
          <w:rPr>
            <w:shd w:val="clear" w:color="auto" w:fill="FFFFFF"/>
          </w:rPr>
          <w:delText xml:space="preserve"> whose Status is On</w:delText>
        </w:r>
        <w:r w:rsidRPr="003D71D0" w:rsidDel="00CC7F46">
          <w:rPr>
            <w:shd w:val="clear" w:color="auto" w:fill="FFFFFF"/>
          </w:rPr>
          <w:delText>.</w:delText>
        </w:r>
        <w:r w:rsidRPr="00C440BA" w:rsidDel="00CC7F46">
          <w:delText xml:space="preserve"> </w:delText>
        </w:r>
        <w:r w:rsidRPr="003D71D0" w:rsidDel="00CC7F46">
          <w:rPr>
            <w:shd w:val="clear" w:color="auto" w:fill="FFFFFF"/>
          </w:rPr>
          <w:delText xml:space="preserve">Publication should take </w:delText>
        </w:r>
        <w:r w:rsidR="00F139D3" w:rsidRPr="003D71D0" w:rsidDel="00CC7F46">
          <w:rPr>
            <w:shd w:val="clear" w:color="auto" w:fill="FFFFFF"/>
          </w:rPr>
          <w:delText xml:space="preserve">only </w:delText>
        </w:r>
        <w:r w:rsidRPr="003D71D0" w:rsidDel="00CC7F46">
          <w:rPr>
            <w:shd w:val="clear" w:color="auto" w:fill="FFFFFF"/>
          </w:rPr>
          <w:delText>a few minutes</w:delText>
        </w:r>
        <w:r w:rsidR="00381D3C" w:rsidRPr="003D71D0" w:rsidDel="00CC7F46">
          <w:rPr>
            <w:shd w:val="clear" w:color="auto" w:fill="FFFFFF"/>
          </w:rPr>
          <w:delText xml:space="preserve">. </w:delText>
        </w:r>
      </w:del>
    </w:p>
    <w:p w14:paraId="3DF2D0BD" w14:textId="3BF40EFA" w:rsidR="00E51D9C" w:rsidRPr="003D71D0" w:rsidDel="00CC7F46" w:rsidRDefault="003D71D0" w:rsidP="007A5E9E">
      <w:pPr>
        <w:ind w:left="450"/>
        <w:rPr>
          <w:del w:id="2524" w:author="Author"/>
          <w:shd w:val="clear" w:color="auto" w:fill="FFFFFF"/>
        </w:rPr>
      </w:pPr>
      <w:del w:id="2525" w:author="Author">
        <w:r w:rsidDel="00CC7F46">
          <w:rPr>
            <w:shd w:val="clear" w:color="auto" w:fill="FFFFFF"/>
          </w:rPr>
          <w:delText>You will see a message at the top of the screen when publishing is complete.</w:delText>
        </w:r>
      </w:del>
    </w:p>
    <w:p w14:paraId="353C14D3" w14:textId="561DB30E" w:rsidR="00937C54" w:rsidRPr="00937C54" w:rsidDel="00CC7F46" w:rsidRDefault="00937C54" w:rsidP="007A5E9E">
      <w:pPr>
        <w:pStyle w:val="ListParagraph"/>
        <w:numPr>
          <w:ilvl w:val="0"/>
          <w:numId w:val="63"/>
        </w:numPr>
        <w:rPr>
          <w:del w:id="2526" w:author="Author"/>
          <w:rFonts w:asciiTheme="minorHAnsi" w:hAnsiTheme="minorHAnsi"/>
          <w:color w:val="171717"/>
          <w:shd w:val="clear" w:color="auto" w:fill="FFFFFF"/>
        </w:rPr>
      </w:pPr>
      <w:del w:id="2527" w:author="Author">
        <w:r w:rsidRPr="7F493B95" w:rsidDel="00CC7F46">
          <w:rPr>
            <w:rFonts w:asciiTheme="minorHAnsi" w:hAnsiTheme="minorHAnsi"/>
            <w:color w:val="171717"/>
            <w:shd w:val="clear" w:color="auto" w:fill="FFFFFF"/>
          </w:rPr>
          <w:delText xml:space="preserve">Click the link for the </w:delText>
        </w:r>
        <w:r w:rsidRPr="7F493B95" w:rsidDel="00CC7F46">
          <w:rPr>
            <w:rFonts w:asciiTheme="minorHAnsi" w:hAnsiTheme="minorHAnsi"/>
            <w:b/>
            <w:bCs/>
            <w:color w:val="171717"/>
            <w:shd w:val="clear" w:color="auto" w:fill="FFFFFF"/>
          </w:rPr>
          <w:delText>demo website</w:delText>
        </w:r>
        <w:r w:rsidRPr="7F493B95" w:rsidDel="00CC7F46">
          <w:rPr>
            <w:rFonts w:asciiTheme="minorHAnsi" w:hAnsiTheme="minorHAnsi"/>
            <w:color w:val="171717"/>
            <w:shd w:val="clear" w:color="auto" w:fill="FFFFFF"/>
          </w:rPr>
          <w:delText>.</w:delText>
        </w:r>
      </w:del>
    </w:p>
    <w:p w14:paraId="48508255" w14:textId="43191BB2" w:rsidR="00842DF0" w:rsidDel="00CC7F46" w:rsidRDefault="00C1228D" w:rsidP="007A5E9E">
      <w:pPr>
        <w:spacing w:before="180"/>
        <w:rPr>
          <w:del w:id="2528" w:author="Author"/>
        </w:rPr>
      </w:pPr>
      <w:del w:id="2529" w:author="Author">
        <w:r w:rsidDel="00CC7F46">
          <w:rPr>
            <w:rFonts w:ascii="Times New Roman" w:hAnsi="Times New Roman"/>
            <w:noProof/>
          </w:rPr>
          <w:drawing>
            <wp:inline distT="0" distB="0" distL="0" distR="0" wp14:anchorId="4797369C" wp14:editId="4D9BDC3E">
              <wp:extent cx="5486400" cy="3056128"/>
              <wp:effectExtent l="19050" t="19050" r="19050" b="11430"/>
              <wp:docPr id="1012513220" name="Picture 10125132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20" name="Screen Shot 2019-12-31 at 5.05.53 PM.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86400" cy="3056128"/>
                      </a:xfrm>
                      <a:prstGeom prst="rect">
                        <a:avLst/>
                      </a:prstGeom>
                      <a:ln w="9525">
                        <a:solidFill>
                          <a:schemeClr val="tx1"/>
                        </a:solidFill>
                      </a:ln>
                    </pic:spPr>
                  </pic:pic>
                </a:graphicData>
              </a:graphic>
            </wp:inline>
          </w:drawing>
        </w:r>
      </w:del>
    </w:p>
    <w:p w14:paraId="1687C964" w14:textId="0BB918E9" w:rsidR="00AF2A6C" w:rsidRPr="00C440BA" w:rsidDel="00CC7F46" w:rsidRDefault="00915C2A" w:rsidP="007A5E9E">
      <w:pPr>
        <w:pStyle w:val="ListParagraph"/>
        <w:numPr>
          <w:ilvl w:val="0"/>
          <w:numId w:val="63"/>
        </w:numPr>
        <w:rPr>
          <w:del w:id="2530" w:author="Author"/>
        </w:rPr>
      </w:pPr>
      <w:del w:id="2531" w:author="Author">
        <w:r w:rsidRPr="00C440BA" w:rsidDel="00CC7F46">
          <w:delText>When the demo site window opens,</w:delText>
        </w:r>
        <w:r w:rsidR="0018434D" w:rsidRPr="00C440BA" w:rsidDel="00CC7F46">
          <w:delText xml:space="preserve"> </w:delText>
        </w:r>
        <w:r w:rsidR="0018434D" w:rsidRPr="00677667" w:rsidDel="00CC7F46">
          <w:rPr>
            <w:shd w:val="clear" w:color="auto" w:fill="FFFFFF"/>
          </w:rPr>
          <w:delText xml:space="preserve">you can interact with the bot canvas by typing </w:delText>
        </w:r>
        <w:r w:rsidR="00391FB6" w:rsidDel="00CC7F46">
          <w:rPr>
            <w:shd w:val="clear" w:color="auto" w:fill="FFFFFF"/>
          </w:rPr>
          <w:delText xml:space="preserve">at the </w:delText>
        </w:r>
        <w:r w:rsidR="00391FB6" w:rsidRPr="00391FB6" w:rsidDel="00CC7F46">
          <w:rPr>
            <w:b/>
            <w:bCs/>
            <w:shd w:val="clear" w:color="auto" w:fill="FFFFFF"/>
          </w:rPr>
          <w:delText>Type your message</w:delText>
        </w:r>
        <w:r w:rsidR="00391FB6" w:rsidDel="00CC7F46">
          <w:rPr>
            <w:shd w:val="clear" w:color="auto" w:fill="FFFFFF"/>
          </w:rPr>
          <w:delText xml:space="preserve"> prompt</w:delText>
        </w:r>
        <w:r w:rsidR="0018434D" w:rsidRPr="00677667" w:rsidDel="00CC7F46">
          <w:rPr>
            <w:shd w:val="clear" w:color="auto" w:fill="FFFFFF"/>
          </w:rPr>
          <w:delText xml:space="preserve"> or by selecting a starter phrase from the provided options.</w:delText>
        </w:r>
      </w:del>
    </w:p>
    <w:p w14:paraId="6FE2AF3B" w14:textId="504DCFE4" w:rsidR="00842DF0" w:rsidDel="00CC7F46" w:rsidRDefault="00F4235E" w:rsidP="007A5E9E">
      <w:pPr>
        <w:rPr>
          <w:del w:id="2532" w:author="Author"/>
        </w:rPr>
      </w:pPr>
      <w:del w:id="2533" w:author="Author">
        <w:r w:rsidDel="00CC7F46">
          <w:rPr>
            <w:noProof/>
          </w:rPr>
          <w:drawing>
            <wp:inline distT="0" distB="0" distL="0" distR="0" wp14:anchorId="3C916DE6" wp14:editId="38CF0C9B">
              <wp:extent cx="5486400" cy="3056128"/>
              <wp:effectExtent l="19050" t="19050" r="19050" b="11430"/>
              <wp:docPr id="1012513222" name="Picture 10125132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22" name="Screen Shot 2019-12-31 at 5.08.15 PM.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86400" cy="3056128"/>
                      </a:xfrm>
                      <a:prstGeom prst="rect">
                        <a:avLst/>
                      </a:prstGeom>
                      <a:ln w="9525">
                        <a:solidFill>
                          <a:schemeClr val="tx1"/>
                        </a:solidFill>
                      </a:ln>
                    </pic:spPr>
                  </pic:pic>
                </a:graphicData>
              </a:graphic>
            </wp:inline>
          </w:drawing>
        </w:r>
      </w:del>
    </w:p>
    <w:p w14:paraId="470B9B45" w14:textId="202F26F4" w:rsidR="00CD6D5A" w:rsidRPr="00356C25" w:rsidDel="00CC7F46" w:rsidRDefault="00677667" w:rsidP="007A5E9E">
      <w:pPr>
        <w:pStyle w:val="ListParagraph"/>
        <w:numPr>
          <w:ilvl w:val="0"/>
          <w:numId w:val="63"/>
        </w:numPr>
        <w:rPr>
          <w:del w:id="2534" w:author="Author"/>
        </w:rPr>
      </w:pPr>
      <w:bookmarkStart w:id="2535" w:name="_Toc492640586"/>
      <w:bookmarkEnd w:id="2347"/>
      <w:del w:id="2536" w:author="Author">
        <w:r w:rsidRPr="00677667" w:rsidDel="00CC7F46">
          <w:rPr>
            <w:shd w:val="clear" w:color="auto" w:fill="FFFFFF"/>
          </w:rPr>
          <w:delText>Y</w:delText>
        </w:r>
        <w:r w:rsidDel="00CC7F46">
          <w:delText>ou</w:delText>
        </w:r>
        <w:r w:rsidRPr="00677667" w:rsidDel="00CC7F46">
          <w:rPr>
            <w:shd w:val="clear" w:color="auto" w:fill="FFFFFF"/>
          </w:rPr>
          <w:delText xml:space="preserve"> can share the URL of the </w:delText>
        </w:r>
        <w:r w:rsidRPr="00677667" w:rsidDel="00CC7F46">
          <w:rPr>
            <w:b/>
            <w:bCs/>
            <w:shd w:val="clear" w:color="auto" w:fill="FFFFFF"/>
          </w:rPr>
          <w:delText>demo website</w:delText>
        </w:r>
        <w:r w:rsidRPr="00677667" w:rsidDel="00CC7F46">
          <w:rPr>
            <w:shd w:val="clear" w:color="auto" w:fill="FFFFFF"/>
          </w:rPr>
          <w:delText xml:space="preserve"> with your team.</w:delText>
        </w:r>
      </w:del>
    </w:p>
    <w:p w14:paraId="7DF894C4" w14:textId="53E5A157" w:rsidR="00DB6881" w:rsidDel="00CC7F46" w:rsidRDefault="00DB6881" w:rsidP="007A5E9E">
      <w:pPr>
        <w:rPr>
          <w:del w:id="2537" w:author="Author"/>
        </w:rPr>
      </w:pPr>
      <w:del w:id="2538" w:author="Author">
        <w:r w:rsidDel="00CC7F46">
          <w:delText xml:space="preserve">Congratulations! You have </w:delText>
        </w:r>
        <w:r w:rsidR="00EA10B1" w:rsidDel="00CC7F46">
          <w:delText xml:space="preserve">built and </w:delText>
        </w:r>
        <w:r w:rsidR="00DD78E5" w:rsidDel="00CC7F46">
          <w:delText xml:space="preserve">published your first </w:delText>
        </w:r>
        <w:r w:rsidR="00EA10B1" w:rsidDel="00CC7F46">
          <w:delText>virtual agent!</w:delText>
        </w:r>
      </w:del>
    </w:p>
    <w:p w14:paraId="0E39FE72" w14:textId="5296391E" w:rsidR="00812911" w:rsidDel="00CC7F46" w:rsidRDefault="00812911" w:rsidP="007A5E9E">
      <w:pPr>
        <w:rPr>
          <w:del w:id="2539" w:author="Author"/>
          <w:rFonts w:asciiTheme="minorHAnsi" w:eastAsiaTheme="majorEastAsia" w:hAnsiTheme="minorHAnsi" w:cstheme="minorHAnsi"/>
          <w:color w:val="0078D7" w:themeColor="accent1"/>
          <w:sz w:val="36"/>
          <w:szCs w:val="40"/>
        </w:rPr>
      </w:pPr>
      <w:del w:id="2540" w:author="Author">
        <w:r w:rsidDel="00CC7F46">
          <w:br w:type="page"/>
        </w:r>
      </w:del>
    </w:p>
    <w:p w14:paraId="2B6EABE9" w14:textId="7D7EFBD5" w:rsidR="008102A4" w:rsidDel="00CC7F46" w:rsidRDefault="008102A4" w:rsidP="007A5E9E">
      <w:pPr>
        <w:pStyle w:val="Heading2"/>
        <w:rPr>
          <w:del w:id="2541" w:author="Author"/>
        </w:rPr>
      </w:pPr>
      <w:bookmarkStart w:id="2542" w:name="_Toc28855762"/>
      <w:bookmarkStart w:id="2543" w:name="_Toc32226729"/>
      <w:bookmarkStart w:id="2544" w:name="_Toc466587363"/>
      <w:bookmarkStart w:id="2545" w:name="_Toc471385813"/>
      <w:bookmarkStart w:id="2546" w:name="_Toc508556769"/>
      <w:del w:id="2547" w:author="Author">
        <w:r w:rsidDel="00CC7F46">
          <w:delText>Lab survey</w:delText>
        </w:r>
        <w:bookmarkEnd w:id="2542"/>
        <w:bookmarkEnd w:id="2543"/>
      </w:del>
    </w:p>
    <w:p w14:paraId="4FC5CBCE" w14:textId="74DEAA2F" w:rsidR="008102A4" w:rsidDel="00CC7F46" w:rsidRDefault="008102A4" w:rsidP="007A5E9E">
      <w:pPr>
        <w:rPr>
          <w:del w:id="2548" w:author="Author"/>
        </w:rPr>
      </w:pPr>
      <w:del w:id="2549" w:author="Author">
        <w:r w:rsidDel="00CC7F46">
          <w:delText xml:space="preserve">We would appreciate your feedback </w:delText>
        </w:r>
        <w:r w:rsidR="0045341B" w:rsidDel="00CC7F46">
          <w:delText>on Power Virtual Agents</w:delText>
        </w:r>
        <w:r w:rsidDel="00CC7F46">
          <w:delText xml:space="preserve"> and on this hands-on-lab, such as the quality of documentation and the usefulness of the learning experience. </w:delText>
        </w:r>
      </w:del>
    </w:p>
    <w:p w14:paraId="72288695" w14:textId="0A8BCB9B" w:rsidR="008102A4" w:rsidDel="00CC7F46" w:rsidRDefault="008102A4" w:rsidP="007A5E9E">
      <w:pPr>
        <w:rPr>
          <w:del w:id="2550" w:author="Author"/>
        </w:rPr>
      </w:pPr>
      <w:del w:id="2551" w:author="Author">
        <w:r w:rsidDel="00CC7F46">
          <w:delText xml:space="preserve">Please use the survey at </w:delText>
        </w:r>
        <w:r w:rsidR="003A3589" w:rsidDel="00CC7F46">
          <w:fldChar w:fldCharType="begin"/>
        </w:r>
        <w:r w:rsidR="003A3589" w:rsidDel="00CC7F46">
          <w:delInstrText xml:space="preserve"> HYPERLINK "http://aka.ms/PVAiaD" </w:delInstrText>
        </w:r>
        <w:r w:rsidR="003A3589" w:rsidDel="00CC7F46">
          <w:fldChar w:fldCharType="separate"/>
        </w:r>
        <w:r w:rsidR="00A02005" w:rsidRPr="00A02005" w:rsidDel="00CC7F46">
          <w:rPr>
            <w:rStyle w:val="Hyperlink"/>
            <w:b/>
            <w:bCs/>
          </w:rPr>
          <w:delText>http://aka.ms/PVAiaD</w:delText>
        </w:r>
        <w:r w:rsidR="003A3589" w:rsidDel="00CC7F46">
          <w:rPr>
            <w:rStyle w:val="Hyperlink"/>
            <w:b/>
            <w:bCs/>
          </w:rPr>
          <w:fldChar w:fldCharType="end"/>
        </w:r>
        <w:r w:rsidDel="00CC7F46">
          <w:delText xml:space="preserve"> to share your feedback. </w:delText>
        </w:r>
      </w:del>
    </w:p>
    <w:p w14:paraId="17BFFFC9" w14:textId="79206187" w:rsidR="008102A4" w:rsidDel="00CC7F46" w:rsidRDefault="008102A4" w:rsidP="007A5E9E">
      <w:pPr>
        <w:rPr>
          <w:del w:id="2552" w:author="Author"/>
        </w:rPr>
      </w:pPr>
      <w:del w:id="2553" w:author="Author">
        <w:r w:rsidDel="00CC7F46">
          <w:delText>You may provide feedback for each module as you complete it or at the end once you’ve completed all the modules. Thank you!</w:delText>
        </w:r>
      </w:del>
    </w:p>
    <w:p w14:paraId="28DFC3FE" w14:textId="40714656" w:rsidR="008102A4" w:rsidDel="006675F1" w:rsidRDefault="008102A4">
      <w:pPr>
        <w:pStyle w:val="Heading2"/>
        <w:rPr>
          <w:del w:id="2554" w:author="Author"/>
        </w:rPr>
        <w:pPrChange w:id="2555" w:author="Author">
          <w:pPr>
            <w:pStyle w:val="Heading1"/>
          </w:pPr>
        </w:pPrChange>
      </w:pPr>
    </w:p>
    <w:p w14:paraId="54161ED3" w14:textId="04C65D8D" w:rsidR="008102A4" w:rsidDel="00F10F63" w:rsidRDefault="006675F1" w:rsidP="008102A4">
      <w:pPr>
        <w:rPr>
          <w:del w:id="2556" w:author="Author"/>
        </w:rPr>
      </w:pPr>
      <w:ins w:id="2557" w:author="Author">
        <w:del w:id="2558" w:author="Author">
          <w:r w:rsidDel="00F10F63">
            <w:delText>Now, you are going to create dummy contact records</w:delText>
          </w:r>
        </w:del>
      </w:ins>
    </w:p>
    <w:p w14:paraId="4F8C7A17" w14:textId="77777777" w:rsidR="008102A4" w:rsidRDefault="008102A4" w:rsidP="008102A4"/>
    <w:p w14:paraId="0FADD2EC" w14:textId="77777777" w:rsidR="008102A4" w:rsidRDefault="008102A4" w:rsidP="008102A4"/>
    <w:p w14:paraId="6F7DF952" w14:textId="77777777" w:rsidR="008102A4" w:rsidRDefault="008102A4" w:rsidP="008102A4"/>
    <w:p w14:paraId="0515B21D" w14:textId="77777777" w:rsidR="008102A4" w:rsidRDefault="008102A4" w:rsidP="008102A4"/>
    <w:p w14:paraId="45E160A3" w14:textId="77777777" w:rsidR="008102A4" w:rsidRDefault="008102A4" w:rsidP="008102A4"/>
    <w:p w14:paraId="60D5C2D1" w14:textId="77777777" w:rsidR="008102A4" w:rsidRDefault="008102A4" w:rsidP="008102A4"/>
    <w:p w14:paraId="237B2A44" w14:textId="77777777" w:rsidR="008102A4" w:rsidRDefault="008102A4" w:rsidP="008102A4"/>
    <w:p w14:paraId="7C874F9D" w14:textId="77777777" w:rsidR="008102A4" w:rsidRDefault="008102A4" w:rsidP="008102A4"/>
    <w:p w14:paraId="00E0BD4E" w14:textId="77777777" w:rsidR="008102A4" w:rsidRDefault="008102A4" w:rsidP="008102A4"/>
    <w:p w14:paraId="32CE012F" w14:textId="77777777" w:rsidR="008102A4" w:rsidRDefault="008102A4" w:rsidP="008102A4"/>
    <w:p w14:paraId="1AC10D98" w14:textId="77777777" w:rsidR="008102A4" w:rsidRDefault="008102A4" w:rsidP="008102A4"/>
    <w:p w14:paraId="77081D2F" w14:textId="77777777" w:rsidR="008102A4" w:rsidRDefault="008102A4" w:rsidP="008102A4"/>
    <w:p w14:paraId="0210EACD" w14:textId="77777777" w:rsidR="008102A4" w:rsidRDefault="008102A4" w:rsidP="008102A4"/>
    <w:p w14:paraId="1D72B9FF" w14:textId="77777777" w:rsidR="008102A4" w:rsidRDefault="008102A4" w:rsidP="008102A4"/>
    <w:p w14:paraId="686C79BC" w14:textId="77777777" w:rsidR="008102A4" w:rsidRPr="008D1CA2" w:rsidRDefault="008102A4" w:rsidP="008D1CA2"/>
    <w:p w14:paraId="73B2C7E7" w14:textId="59C2FFE4" w:rsidR="00CD6D5A" w:rsidRDefault="7C4920B2" w:rsidP="00D712FB">
      <w:pPr>
        <w:pStyle w:val="Heading1"/>
      </w:pPr>
      <w:bookmarkStart w:id="2559" w:name="_Toc84692738"/>
      <w:r>
        <w:t>Copyright</w:t>
      </w:r>
      <w:bookmarkEnd w:id="2559"/>
      <w:r>
        <w:t xml:space="preserve"> </w:t>
      </w:r>
      <w:bookmarkEnd w:id="2544"/>
      <w:bookmarkEnd w:id="2545"/>
      <w:bookmarkEnd w:id="2546"/>
    </w:p>
    <w:p w14:paraId="2CABEC45" w14:textId="083F8DAB" w:rsidR="00CD6D5A" w:rsidRDefault="7C4920B2" w:rsidP="76185817">
      <w:pPr>
        <w:rPr>
          <w:rFonts w:ascii="Segoe Semibold" w:hAnsi="Segoe Semibold"/>
        </w:rPr>
      </w:pPr>
      <w:r w:rsidRPr="76185817">
        <w:rPr>
          <w:rFonts w:ascii="Segoe Semibold" w:hAnsi="Segoe Semibold"/>
        </w:rPr>
        <w:t xml:space="preserve">© </w:t>
      </w:r>
      <w:del w:id="2560" w:author="Author">
        <w:r w:rsidRPr="76185817" w:rsidDel="00CC7F46">
          <w:rPr>
            <w:rFonts w:ascii="Segoe Semibold" w:hAnsi="Segoe Semibold"/>
            <w:color w:val="353535" w:themeColor="text1"/>
          </w:rPr>
          <w:delText>201</w:delText>
        </w:r>
        <w:r w:rsidR="00854264" w:rsidDel="00CC7F46">
          <w:rPr>
            <w:rFonts w:ascii="Segoe Semibold" w:hAnsi="Segoe Semibold"/>
            <w:color w:val="353535" w:themeColor="text1"/>
          </w:rPr>
          <w:delText>9</w:delText>
        </w:r>
        <w:r w:rsidRPr="76185817" w:rsidDel="00CC7F46">
          <w:rPr>
            <w:rFonts w:ascii="Segoe Semibold" w:hAnsi="Segoe Semibold"/>
          </w:rPr>
          <w:delText xml:space="preserve"> </w:delText>
        </w:r>
      </w:del>
      <w:ins w:id="2561" w:author="Author">
        <w:r w:rsidR="00CC7F46" w:rsidRPr="76185817">
          <w:rPr>
            <w:rFonts w:ascii="Segoe Semibold" w:hAnsi="Segoe Semibold"/>
            <w:color w:val="353535" w:themeColor="text1"/>
          </w:rPr>
          <w:t>20</w:t>
        </w:r>
        <w:r w:rsidR="00CC7F46">
          <w:rPr>
            <w:rFonts w:ascii="Segoe Semibold" w:hAnsi="Segoe Semibold"/>
            <w:color w:val="353535" w:themeColor="text1"/>
          </w:rPr>
          <w:t>21</w:t>
        </w:r>
        <w:r w:rsidR="00CC7F46" w:rsidRPr="76185817">
          <w:rPr>
            <w:rFonts w:ascii="Segoe Semibold" w:hAnsi="Segoe Semibold"/>
          </w:rPr>
          <w:t xml:space="preserve"> </w:t>
        </w:r>
      </w:ins>
      <w:r w:rsidRPr="76185817">
        <w:rPr>
          <w:rFonts w:ascii="Segoe Semibold" w:hAnsi="Segoe Semibold"/>
        </w:rPr>
        <w:t>Microsoft Corporation. All rights reserved.</w:t>
      </w:r>
    </w:p>
    <w:p w14:paraId="5A93D693" w14:textId="77777777" w:rsidR="00CD6D5A" w:rsidRPr="000E5451" w:rsidRDefault="7C4920B2" w:rsidP="76185817">
      <w:pPr>
        <w:pStyle w:val="Bodycopy"/>
        <w:rPr>
          <w:sz w:val="20"/>
        </w:rPr>
      </w:pPr>
      <w:r w:rsidRPr="76185817">
        <w:rPr>
          <w:sz w:val="20"/>
        </w:rPr>
        <w:t>By using this demo/lab, you agree to the following terms:</w:t>
      </w:r>
    </w:p>
    <w:p w14:paraId="749BB87D" w14:textId="77777777" w:rsidR="00CD6D5A" w:rsidRPr="000E5451" w:rsidRDefault="7C4920B2" w:rsidP="76185817">
      <w:pPr>
        <w:pStyle w:val="Bodycopy"/>
        <w:rPr>
          <w:sz w:val="20"/>
        </w:rPr>
      </w:pPr>
      <w:r w:rsidRPr="76185817">
        <w:rPr>
          <w:sz w:val="20"/>
        </w:rPr>
        <w:t>The technology/functionality described in this demo/lab is provided by Microsoft Corporation for purposes of obtaining your feedback and to provide you with a learning experience. You may only use the demo/lab to evaluate such technology features and functionality and provide feedback to Microsoft.  You may not use it for any other purpose. You may not modify, copy, distribute, transmit, display, perform, reproduce, publish, license, create derivative works from, transfer, or sell this demo/lab or any portion thereof.</w:t>
      </w:r>
    </w:p>
    <w:p w14:paraId="1501939E" w14:textId="77777777" w:rsidR="00CD6D5A" w:rsidRPr="000E5451" w:rsidRDefault="7C4920B2" w:rsidP="76185817">
      <w:pPr>
        <w:pStyle w:val="Bodycopy"/>
        <w:rPr>
          <w:sz w:val="20"/>
        </w:rPr>
      </w:pPr>
      <w:r w:rsidRPr="76185817">
        <w:rPr>
          <w:sz w:val="20"/>
        </w:rPr>
        <w:t>COPYING OR REPRODUCTION OF THE DEMO/LAB (OR ANY PORTION OF IT) TO ANY OTHER SERVER OR LOCATION FOR FURTHER REPRODUCTION OR REDISTRIBUTION IS EXPRESSLY PROHIBITED.</w:t>
      </w:r>
    </w:p>
    <w:p w14:paraId="7888BFC7" w14:textId="130F1EF4" w:rsidR="00CD6D5A" w:rsidRPr="000E5451" w:rsidRDefault="7C4920B2" w:rsidP="76185817">
      <w:pPr>
        <w:pStyle w:val="Bodycopy"/>
        <w:rPr>
          <w:sz w:val="20"/>
        </w:rPr>
      </w:pPr>
      <w:r w:rsidRPr="76185817">
        <w:rPr>
          <w:sz w:val="20"/>
        </w:rPr>
        <w:t>THIS DEMO/LAB PROVIDES CERTAIN SOFTWARE TECHNOLOGY/PRODUCT FEATURES AND FUNCTIONALITY, INCLUDING POTENTIAL NEW FEATURES AND CONCEPTS, IN A SIMULATED ENVIRONMENT WITHOUT COMPLEX SET-UP OR INSTALLATION FOR THE PURPOSE DESCRIBED ABOVE. THE TECHNOLOGY/CONCEPTS REPRESENTED IN THIS DEMO/LAB MAY NOT REPRESENT FULL FEATURE FUNCTIONALITY AND MAY NOT WORK THE WAY A FINAL VERSION MAY WORK. WE ALSO MAY NOT RELEASE A FINAL VERSION OF SUCH FEATURES OR CONCEPTS.  YOUR EXPERIENCE WITH USING SUCH FEATURES AND FUNCTIONALITY IN A PHYSICAL ENVIRONMENT MAY ALSO BE DIFFERENT.</w:t>
      </w:r>
    </w:p>
    <w:p w14:paraId="31323C04" w14:textId="77777777" w:rsidR="00CD6D5A" w:rsidRPr="000E5451" w:rsidRDefault="7C4920B2" w:rsidP="76185817">
      <w:pPr>
        <w:pStyle w:val="Bodycopy"/>
        <w:rPr>
          <w:sz w:val="20"/>
        </w:rPr>
      </w:pPr>
      <w:r w:rsidRPr="76185817">
        <w:rPr>
          <w:b/>
          <w:bCs/>
          <w:sz w:val="20"/>
        </w:rPr>
        <w:t>FEEDBACK</w:t>
      </w:r>
      <w:r w:rsidRPr="76185817">
        <w:rPr>
          <w:sz w:val="20"/>
        </w:rPr>
        <w:t>.  If you give feedback about the technology features, functionality and/or concepts described in this demo/lab to Microsoft, you give to Microsoft, without charge, the right to use, share and commercialize your feedback in any way and for any purpose. You also give to third parties, without charge, any patent rights needed for their products, technologies and services to use or interface with any specific parts of a Microsoft software or service that includes the feedback. You will not give feedback that is subject to a license that requires Microsoft to license its software or documentation to third parties because we include your feedback in them. These rights survive this agreement.</w:t>
      </w:r>
    </w:p>
    <w:p w14:paraId="6F352FB4" w14:textId="77777777" w:rsidR="00CD6D5A" w:rsidRPr="000E5451" w:rsidRDefault="7C4920B2" w:rsidP="76185817">
      <w:pPr>
        <w:pStyle w:val="Bodycopy"/>
        <w:rPr>
          <w:sz w:val="20"/>
        </w:rPr>
      </w:pPr>
      <w:r w:rsidRPr="76185817">
        <w:rPr>
          <w:sz w:val="20"/>
        </w:rPr>
        <w:t>MICROSOFT CORPORATION HEREBY DISCLAIMS ALL WARRANTIES AND CONDITIONS WITH REGARD TO THE DEMO/LAB, INCLUDING ALL WARRANTIES AND CONDITIONS OF MERCHANTABILITY, WHETHER EXPRESS, IMPLIED OR STATUTORY, FITNESS FOR A PARTICULAR PURPOSE, TITLE AND NON-INFRINGEMENT.  MICROSOFT DOES NOT MAKE ANY ASSURANCES OR REPRESENTATIONS WITH REGARD TO THE ACCURACY OF THE RESULTS, OUTPUT THAT DERIVES FROM USE OF DEMO/ LAB, OR SUITABILITY OF THE INFORMATION CONTAINED IN THE DEMO/LAB FOR ANY PURPOSE.</w:t>
      </w:r>
    </w:p>
    <w:p w14:paraId="66740CD1" w14:textId="77777777" w:rsidR="00CD6D5A" w:rsidRPr="000E5451" w:rsidRDefault="7C4920B2" w:rsidP="76185817">
      <w:pPr>
        <w:pStyle w:val="Introductoryparagraph"/>
        <w:rPr>
          <w:b/>
          <w:bCs/>
          <w:color w:val="auto"/>
          <w:sz w:val="20"/>
        </w:rPr>
      </w:pPr>
      <w:r w:rsidRPr="76185817">
        <w:rPr>
          <w:b/>
          <w:bCs/>
          <w:color w:val="auto"/>
          <w:sz w:val="20"/>
        </w:rPr>
        <w:t>DISCLAIMER</w:t>
      </w:r>
    </w:p>
    <w:p w14:paraId="0D1C94A8" w14:textId="702CBAEB" w:rsidR="00AC4F49" w:rsidRPr="00A85F48" w:rsidRDefault="7C4920B2" w:rsidP="00CD6D5A">
      <w:pPr>
        <w:pStyle w:val="Bodycopy"/>
      </w:pPr>
      <w:r w:rsidRPr="76185817">
        <w:rPr>
          <w:sz w:val="20"/>
        </w:rPr>
        <w:t xml:space="preserve">This demo/lab contains only a portion of new features and enhancements in Microsoft </w:t>
      </w:r>
      <w:r w:rsidR="007E2A25">
        <w:rPr>
          <w:sz w:val="20"/>
        </w:rPr>
        <w:t>Power Apps</w:t>
      </w:r>
      <w:r w:rsidRPr="76185817">
        <w:rPr>
          <w:sz w:val="20"/>
        </w:rPr>
        <w:t>. Some of the features might change in future releases of the product. In this demo/lab, you will learn about some, but not all, new features.</w:t>
      </w:r>
      <w:bookmarkEnd w:id="2535"/>
    </w:p>
    <w:sectPr w:rsidR="00AC4F49" w:rsidRPr="00A85F48" w:rsidSect="00C53CAF">
      <w:headerReference w:type="even" r:id="rId122"/>
      <w:headerReference w:type="default" r:id="rId123"/>
      <w:footerReference w:type="even" r:id="rId124"/>
      <w:footerReference w:type="default" r:id="rId125"/>
      <w:type w:val="oddPage"/>
      <w:pgSz w:w="12240" w:h="15840" w:code="1"/>
      <w:pgMar w:top="990" w:right="720" w:bottom="965" w:left="720" w:header="720" w:footer="317"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Author" w:initials="A">
    <w:p w14:paraId="735B7D29" w14:textId="2B43D25F" w:rsidR="00855316" w:rsidRDefault="00855316">
      <w:pPr>
        <w:pStyle w:val="CommentText"/>
      </w:pPr>
      <w:r>
        <w:rPr>
          <w:rStyle w:val="CommentReference"/>
        </w:rPr>
        <w:annotationRef/>
      </w:r>
      <w:r>
        <w:t>Should use PVA logo and color</w:t>
      </w:r>
    </w:p>
  </w:comment>
  <w:comment w:id="4" w:author="Author" w:initials="A">
    <w:p w14:paraId="18E4747F" w14:textId="0F55DABF" w:rsidR="00944715" w:rsidRDefault="00944715">
      <w:pPr>
        <w:pStyle w:val="CommentText"/>
      </w:pPr>
      <w:r>
        <w:rPr>
          <w:rStyle w:val="CommentReference"/>
        </w:rPr>
        <w:annotationRef/>
      </w:r>
    </w:p>
  </w:comment>
  <w:comment w:id="634" w:author="Author" w:initials="A">
    <w:p w14:paraId="59F5A9A2" w14:textId="7A6945F3" w:rsidR="003A4F3F" w:rsidRDefault="003A4F3F">
      <w:pPr>
        <w:pStyle w:val="CommentText"/>
      </w:pPr>
      <w:r>
        <w:rPr>
          <w:rStyle w:val="CommentReference"/>
        </w:rPr>
        <w:annotationRef/>
      </w:r>
      <w:r>
        <w:t>FYI the verb is “sign in” and the adjective or noun is “sign-in”</w:t>
      </w:r>
    </w:p>
  </w:comment>
  <w:comment w:id="636" w:author="Author" w:initials="A">
    <w:p w14:paraId="460E0FB5" w14:textId="381024D5" w:rsidR="00413598" w:rsidRDefault="00413598">
      <w:pPr>
        <w:pStyle w:val="CommentText"/>
      </w:pPr>
      <w:r>
        <w:rPr>
          <w:rStyle w:val="CommentReference"/>
        </w:rPr>
        <w:annotationRef/>
      </w:r>
      <w:r w:rsidR="00AF3282">
        <w:t>Mention this should be in the pre-req</w:t>
      </w:r>
    </w:p>
  </w:comment>
  <w:comment w:id="950" w:author="Author" w:initials="A">
    <w:p w14:paraId="35E16C68" w14:textId="4CF5FBF0" w:rsidR="00A10F9D" w:rsidRDefault="00A10F9D">
      <w:pPr>
        <w:pStyle w:val="CommentText"/>
      </w:pPr>
      <w:r>
        <w:rPr>
          <w:rStyle w:val="CommentReference"/>
        </w:rPr>
        <w:annotationRef/>
      </w:r>
      <w:r>
        <w:t>There was a request in the lab review to be clearer that you need to pick the environment you set up for training.</w:t>
      </w:r>
    </w:p>
  </w:comment>
  <w:comment w:id="957" w:author="Author" w:initials="A">
    <w:p w14:paraId="329CCB82" w14:textId="5F2E28F4" w:rsidR="00EA0C65" w:rsidRDefault="00EA0C65">
      <w:pPr>
        <w:pStyle w:val="CommentText"/>
      </w:pPr>
      <w:r>
        <w:rPr>
          <w:rStyle w:val="CommentReference"/>
        </w:rPr>
        <w:annotationRef/>
      </w:r>
      <w:r>
        <w:t xml:space="preserve">Unless we put this in there for a reason, </w:t>
      </w:r>
      <w:r w:rsidR="00BA0E28">
        <w:t>it seems like this is too restrictive. The VAiaD will be used in other countries for sure.</w:t>
      </w:r>
    </w:p>
  </w:comment>
  <w:comment w:id="960" w:author="Author" w:initials="A">
    <w:p w14:paraId="3E2E7859" w14:textId="26B0F4B3" w:rsidR="00F54F55" w:rsidRDefault="00F54F55">
      <w:pPr>
        <w:pStyle w:val="CommentText"/>
      </w:pPr>
      <w:r>
        <w:rPr>
          <w:rStyle w:val="CommentReference"/>
        </w:rPr>
        <w:annotationRef/>
      </w:r>
      <w:r w:rsidR="004C5485">
        <w:t>Screenshot</w:t>
      </w:r>
      <w:r w:rsidR="00D27E7E">
        <w:t xml:space="preserve"> </w:t>
      </w:r>
      <w:r w:rsidR="00CC1151">
        <w:t xml:space="preserve">looks </w:t>
      </w:r>
      <w:r w:rsidR="00FF66F9">
        <w:t>problematic</w:t>
      </w:r>
    </w:p>
  </w:comment>
  <w:comment w:id="961" w:author="Author" w:initials="A">
    <w:p w14:paraId="2B7C5045" w14:textId="1A4D743F" w:rsidR="00E90B35" w:rsidRDefault="00E90B35">
      <w:pPr>
        <w:pStyle w:val="CommentText"/>
      </w:pPr>
      <w:r>
        <w:rPr>
          <w:rStyle w:val="CommentReference"/>
        </w:rPr>
        <w:annotationRef/>
      </w:r>
      <w:r>
        <w:t>Add bot name “Contoso customer service” and make sure environment name matches lab pre-reqs.</w:t>
      </w:r>
    </w:p>
  </w:comment>
  <w:comment w:id="962" w:author="Author" w:initials="A">
    <w:p w14:paraId="23FF3706" w14:textId="2F647931" w:rsidR="004D172C" w:rsidRDefault="004D172C">
      <w:pPr>
        <w:pStyle w:val="CommentText"/>
      </w:pPr>
      <w:r>
        <w:rPr>
          <w:rStyle w:val="CommentReference"/>
        </w:rPr>
        <w:annotationRef/>
      </w:r>
      <w:r>
        <w:t>Updated</w:t>
      </w:r>
    </w:p>
    <w:p w14:paraId="29F1C307" w14:textId="2A44946F" w:rsidR="004D172C" w:rsidRDefault="004D172C">
      <w:pPr>
        <w:pStyle w:val="CommentText"/>
      </w:pPr>
    </w:p>
  </w:comment>
  <w:comment w:id="963" w:author="Author" w:initials="A">
    <w:p w14:paraId="3C8A13AF" w14:textId="1821F3F9" w:rsidR="004D172C" w:rsidRDefault="004D172C">
      <w:pPr>
        <w:pStyle w:val="CommentText"/>
      </w:pPr>
      <w:r>
        <w:rPr>
          <w:rStyle w:val="CommentReference"/>
        </w:rPr>
        <w:annotationRef/>
      </w:r>
    </w:p>
  </w:comment>
  <w:comment w:id="975" w:author="Author" w:initials="A">
    <w:p w14:paraId="2B7E537B" w14:textId="04B490AF" w:rsidR="00E55295" w:rsidRDefault="00E55295">
      <w:pPr>
        <w:pStyle w:val="CommentText"/>
      </w:pPr>
      <w:r>
        <w:rPr>
          <w:rStyle w:val="CommentReference"/>
        </w:rPr>
        <w:annotationRef/>
      </w:r>
      <w:r>
        <w:t xml:space="preserve">In the new bot screenshot, </w:t>
      </w:r>
      <w:r w:rsidR="00E90B35">
        <w:t>should make the bot name be “Contoso customer service” instead of “Power Virtual Agent”</w:t>
      </w:r>
    </w:p>
  </w:comment>
  <w:comment w:id="2008" w:author="Author" w:initials="A">
    <w:p w14:paraId="798B1D05" w14:textId="1C34213B" w:rsidR="00070FA2" w:rsidRDefault="00070FA2">
      <w:pPr>
        <w:pStyle w:val="CommentText"/>
      </w:pPr>
      <w:r>
        <w:rPr>
          <w:rStyle w:val="CommentReference"/>
        </w:rPr>
        <w:annotationRef/>
      </w:r>
      <w:r>
        <w:t>Please make the red circle numbers bigger.</w:t>
      </w:r>
    </w:p>
  </w:comment>
  <w:comment w:id="2348" w:author="Author" w:initials="A">
    <w:p w14:paraId="6A6ADB61" w14:textId="29D7E59E" w:rsidR="003F1EEE" w:rsidRDefault="003F1EEE">
      <w:pPr>
        <w:pStyle w:val="CommentText"/>
      </w:pPr>
      <w:r>
        <w:rPr>
          <w:rStyle w:val="CommentReference"/>
        </w:rPr>
        <w:annotationRef/>
      </w:r>
      <w:r>
        <w:t>I changed this (and accepted changed because it was messy otherwise).</w:t>
      </w:r>
    </w:p>
  </w:comment>
  <w:comment w:id="2375" w:author="Author" w:initials="A">
    <w:p w14:paraId="028FF462" w14:textId="0F991FFE" w:rsidR="00172985" w:rsidRDefault="00172985">
      <w:pPr>
        <w:pStyle w:val="CommentText"/>
      </w:pPr>
      <w:r>
        <w:rPr>
          <w:rStyle w:val="CommentReference"/>
        </w:rPr>
        <w:annotationRef/>
      </w:r>
      <w:r>
        <w:t>I made a minor change to the user entered text (“stores near me”) (because it seemed more natural) so the screenshot should be updated.</w:t>
      </w:r>
    </w:p>
  </w:comment>
  <w:comment w:id="2376" w:author="Author" w:initials="A">
    <w:p w14:paraId="6DF009B4" w14:textId="41CBDC4D" w:rsidR="00A50167" w:rsidRDefault="00A50167">
      <w:pPr>
        <w:pStyle w:val="CommentText"/>
      </w:pPr>
      <w:r>
        <w:rPr>
          <w:rStyle w:val="CommentReference"/>
        </w:rPr>
        <w:annotationRef/>
      </w:r>
      <w:r>
        <w:t xml:space="preserve">Also the name of the topic at the top of the </w:t>
      </w:r>
      <w:r w:rsidR="00AA0911">
        <w:t>right pane should be Lesson 2….</w:t>
      </w:r>
    </w:p>
  </w:comment>
  <w:comment w:id="2416" w:author="Author" w:initials="A">
    <w:p w14:paraId="7D0657AD" w14:textId="260E6273" w:rsidR="00C77CB8" w:rsidRDefault="00C77CB8">
      <w:pPr>
        <w:pStyle w:val="CommentText"/>
      </w:pPr>
      <w:r>
        <w:rPr>
          <w:rStyle w:val="CommentReference"/>
        </w:rPr>
        <w:annotationRef/>
      </w:r>
      <w:r>
        <w:t>Should be a screenshot for this.</w:t>
      </w:r>
      <w:r>
        <w:rPr>
          <w:rStyle w:val="CommentReference"/>
        </w:rPr>
        <w:annotationRef/>
      </w:r>
    </w:p>
  </w:comment>
  <w:comment w:id="2431" w:author="Author" w:initials="A">
    <w:p w14:paraId="27227818" w14:textId="293923BB" w:rsidR="00927001" w:rsidRDefault="00927001">
      <w:pPr>
        <w:pStyle w:val="CommentText"/>
      </w:pPr>
      <w:r>
        <w:rPr>
          <w:rStyle w:val="CommentReference"/>
        </w:rPr>
        <w:annotationRef/>
      </w:r>
      <w:r>
        <w:t>Needs new screenshot that doesn’t have the te</w:t>
      </w:r>
      <w:r w:rsidR="005E29E8">
        <w:t>s</w:t>
      </w:r>
      <w:r>
        <w:t>t canvas or the tracked conversation (in green)</w:t>
      </w:r>
    </w:p>
  </w:comment>
  <w:comment w:id="2490" w:author="Author" w:initials="A">
    <w:p w14:paraId="612385DE" w14:textId="77777777" w:rsidR="00C17D70" w:rsidRDefault="00C17D70" w:rsidP="00C17D70">
      <w:pPr>
        <w:pStyle w:val="CommentText"/>
      </w:pPr>
      <w:r>
        <w:rPr>
          <w:rStyle w:val="CommentReference"/>
        </w:rPr>
        <w:annotationRef/>
      </w:r>
      <w:r>
        <w:t>It’s not necessary to manually refresh now?</w:t>
      </w:r>
    </w:p>
  </w:comment>
  <w:comment w:id="2491" w:author="Author" w:initials="A">
    <w:p w14:paraId="492E0B82" w14:textId="2098F274" w:rsidR="003C23B8" w:rsidRDefault="003C23B8">
      <w:pPr>
        <w:pStyle w:val="CommentText"/>
      </w:pPr>
      <w:r>
        <w:rPr>
          <w:rStyle w:val="CommentReference"/>
        </w:rPr>
        <w:annotationRef/>
      </w:r>
      <w:r w:rsidR="00FA43BC">
        <w:t>Everything was on when I came back to this screen and I found it confusing that I had to toggle off Lesson 2 when Get store locations was toggled on</w:t>
      </w:r>
    </w:p>
    <w:p w14:paraId="004BA9CB" w14:textId="77777777" w:rsidR="00FA43BC" w:rsidRDefault="00FA43BC">
      <w:pPr>
        <w:pStyle w:val="CommentText"/>
      </w:pPr>
    </w:p>
    <w:p w14:paraId="1EA74F1D" w14:textId="0A2F070C" w:rsidR="00092E4D" w:rsidRDefault="00092E4D">
      <w:pPr>
        <w:pStyle w:val="CommentText"/>
      </w:pPr>
    </w:p>
  </w:comment>
  <w:comment w:id="2496" w:author="Author" w:initials="A">
    <w:p w14:paraId="7CDBB9B9" w14:textId="77777777" w:rsidR="003438E9" w:rsidRDefault="003438E9">
      <w:pPr>
        <w:pStyle w:val="CommentText"/>
      </w:pPr>
      <w:r>
        <w:rPr>
          <w:rStyle w:val="CommentReference"/>
        </w:rPr>
        <w:annotationRef/>
      </w:r>
      <w:r>
        <w:t xml:space="preserve">It’s not necessary to </w:t>
      </w:r>
      <w:r w:rsidR="00AD12E4">
        <w:t>manually refresh now?</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5B7D29" w15:done="1"/>
  <w15:commentEx w15:paraId="18E4747F" w15:paraIdParent="735B7D29" w15:done="1"/>
  <w15:commentEx w15:paraId="59F5A9A2" w15:done="1"/>
  <w15:commentEx w15:paraId="460E0FB5" w15:done="1"/>
  <w15:commentEx w15:paraId="35E16C68" w15:done="1"/>
  <w15:commentEx w15:paraId="329CCB82" w15:done="1"/>
  <w15:commentEx w15:paraId="3E2E7859" w15:done="1"/>
  <w15:commentEx w15:paraId="2B7C5045" w15:paraIdParent="3E2E7859" w15:done="1"/>
  <w15:commentEx w15:paraId="29F1C307" w15:paraIdParent="3E2E7859" w15:done="1"/>
  <w15:commentEx w15:paraId="3C8A13AF" w15:paraIdParent="3E2E7859" w15:done="1"/>
  <w15:commentEx w15:paraId="2B7E537B" w15:done="1"/>
  <w15:commentEx w15:paraId="798B1D05" w15:done="1"/>
  <w15:commentEx w15:paraId="6A6ADB61" w15:done="1"/>
  <w15:commentEx w15:paraId="028FF462" w15:done="1"/>
  <w15:commentEx w15:paraId="6DF009B4" w15:paraIdParent="028FF462" w15:done="1"/>
  <w15:commentEx w15:paraId="7D0657AD" w15:done="1"/>
  <w15:commentEx w15:paraId="27227818" w15:done="1"/>
  <w15:commentEx w15:paraId="612385DE" w15:done="1"/>
  <w15:commentEx w15:paraId="1EA74F1D" w15:paraIdParent="612385DE" w15:done="1"/>
  <w15:commentEx w15:paraId="7CDBB9B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5B7D29" w16cid:durableId="21B99080"/>
  <w16cid:commentId w16cid:paraId="18E4747F" w16cid:durableId="21B9BC29"/>
  <w16cid:commentId w16cid:paraId="59F5A9A2" w16cid:durableId="21CACF8A"/>
  <w16cid:commentId w16cid:paraId="460E0FB5" w16cid:durableId="21BEECF2"/>
  <w16cid:commentId w16cid:paraId="35E16C68" w16cid:durableId="21CAD0B5"/>
  <w16cid:commentId w16cid:paraId="329CCB82" w16cid:durableId="21CAD0F0"/>
  <w16cid:commentId w16cid:paraId="3E2E7859" w16cid:durableId="21BEED1E"/>
  <w16cid:commentId w16cid:paraId="2B7C5045" w16cid:durableId="21CAD369"/>
  <w16cid:commentId w16cid:paraId="29F1C307" w16cid:durableId="21D00B2F"/>
  <w16cid:commentId w16cid:paraId="3C8A13AF" w16cid:durableId="21D00B33"/>
  <w16cid:commentId w16cid:paraId="2B7E537B" w16cid:durableId="21CAD330"/>
  <w16cid:commentId w16cid:paraId="798B1D05" w16cid:durableId="21CAE789"/>
  <w16cid:commentId w16cid:paraId="6A6ADB61" w16cid:durableId="21CAE8D1"/>
  <w16cid:commentId w16cid:paraId="028FF462" w16cid:durableId="21CAFF5E"/>
  <w16cid:commentId w16cid:paraId="6DF009B4" w16cid:durableId="21CB2C6D"/>
  <w16cid:commentId w16cid:paraId="7D0657AD" w16cid:durableId="21CB0493"/>
  <w16cid:commentId w16cid:paraId="27227818" w16cid:durableId="21CB05E0"/>
  <w16cid:commentId w16cid:paraId="612385DE" w16cid:durableId="21D02803"/>
  <w16cid:commentId w16cid:paraId="1EA74F1D" w16cid:durableId="21D9787F"/>
  <w16cid:commentId w16cid:paraId="7CDBB9B9" w16cid:durableId="21B991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88965" w14:textId="77777777" w:rsidR="007A2563" w:rsidRPr="007E3D91" w:rsidRDefault="007A2563" w:rsidP="007E3D91">
      <w:r>
        <w:separator/>
      </w:r>
    </w:p>
  </w:endnote>
  <w:endnote w:type="continuationSeparator" w:id="0">
    <w:p w14:paraId="42CDAE83" w14:textId="77777777" w:rsidR="007A2563" w:rsidRPr="007E3D91" w:rsidRDefault="007A2563" w:rsidP="007E3D91">
      <w:r>
        <w:continuationSeparator/>
      </w:r>
    </w:p>
  </w:endnote>
  <w:endnote w:type="continuationNotice" w:id="1">
    <w:p w14:paraId="64651A0F" w14:textId="77777777" w:rsidR="007A2563" w:rsidRDefault="007A2563"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Segoe Pro">
    <w:altName w:val="Segoe UI"/>
    <w:charset w:val="00"/>
    <w:family w:val="swiss"/>
    <w:pitch w:val="variable"/>
    <w:sig w:usb0="00000001" w:usb1="4000205B" w:usb2="00000000" w:usb3="00000000" w:csb0="0000009F" w:csb1="00000000"/>
  </w:font>
  <w:font w:name="Segoe Pro Semibold">
    <w:altName w:val="Segoe UI Semibold"/>
    <w:charset w:val="00"/>
    <w:family w:val="swiss"/>
    <w:pitch w:val="variable"/>
    <w:sig w:usb0="00000001" w:usb1="4000205B" w:usb2="00000000" w:usb3="00000000" w:csb0="0000009F" w:csb1="00000000"/>
  </w:font>
  <w:font w:name="&amp;quot">
    <w:altName w:val="Cambria"/>
    <w:panose1 w:val="00000000000000000000"/>
    <w:charset w:val="00"/>
    <w:family w:val="roman"/>
    <w:notTrueType/>
    <w:pitch w:val="default"/>
  </w:font>
  <w:font w:name="CIDFont+F5">
    <w:altName w:val="Calibri"/>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CIDFont+F9">
    <w:altName w:val="Calibri"/>
    <w:panose1 w:val="00000000000000000000"/>
    <w:charset w:val="00"/>
    <w:family w:val="auto"/>
    <w:notTrueType/>
    <w:pitch w:val="default"/>
    <w:sig w:usb0="00000003" w:usb1="00000000" w:usb2="00000000" w:usb3="00000000" w:csb0="00000001" w:csb1="00000000"/>
  </w:font>
  <w:font w:name="CIDFont+F4">
    <w:altName w:val="Calibri"/>
    <w:panose1 w:val="00000000000000000000"/>
    <w:charset w:val="00"/>
    <w:family w:val="auto"/>
    <w:notTrueType/>
    <w:pitch w:val="default"/>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Segoe Semibold">
    <w:altName w:val="Segoe UI Semibold"/>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EF4CA" w14:textId="153D747F" w:rsidR="00066F23" w:rsidRDefault="00066F23" w:rsidP="00D53599">
    <w:pPr>
      <w:pStyle w:val="Footer"/>
      <w:pBdr>
        <w:top w:val="single" w:sz="4" w:space="1" w:color="D9D9D9" w:themeColor="background1" w:themeShade="D9"/>
      </w:pBdr>
      <w:tabs>
        <w:tab w:val="clear" w:pos="9360"/>
        <w:tab w:val="right" w:pos="10800"/>
      </w:tabs>
    </w:pPr>
    <w:r>
      <w:t xml:space="preserve"> </w:t>
    </w:r>
    <w:r w:rsidRPr="007E3D91">
      <w:t>©201</w:t>
    </w:r>
    <w:r>
      <w:t>9</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20</w:t>
        </w:r>
        <w:r>
          <w:rPr>
            <w:noProof/>
          </w:rPr>
          <w:fldChar w:fldCharType="end"/>
        </w:r>
        <w:r>
          <w:t xml:space="preserve"> | </w:t>
        </w:r>
        <w:r>
          <w:rPr>
            <w:color w:val="7F7F7F" w:themeColor="background1" w:themeShade="7F"/>
            <w:spacing w:val="60"/>
          </w:rPr>
          <w:t>Page</w:t>
        </w:r>
      </w:sdtContent>
    </w:sdt>
  </w:p>
  <w:p w14:paraId="1761B297" w14:textId="77777777" w:rsidR="00066F23" w:rsidRDefault="00066F23" w:rsidP="0096164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9914908"/>
      <w:docPartObj>
        <w:docPartGallery w:val="Page Numbers (Bottom of Page)"/>
        <w:docPartUnique/>
      </w:docPartObj>
    </w:sdtPr>
    <w:sdtEndPr>
      <w:rPr>
        <w:color w:val="7F7F7F" w:themeColor="background1" w:themeShade="7F"/>
        <w:spacing w:val="60"/>
      </w:rPr>
    </w:sdtEndPr>
    <w:sdtContent>
      <w:p w14:paraId="022F15E8" w14:textId="37A83742" w:rsidR="00066F23" w:rsidRDefault="00BA145D" w:rsidP="76185817">
        <w:pPr>
          <w:pStyle w:val="Footer"/>
          <w:pBdr>
            <w:top w:val="single" w:sz="4" w:space="1" w:color="D9D9D9" w:themeColor="background1" w:themeShade="D9"/>
          </w:pBdr>
          <w:tabs>
            <w:tab w:val="clear" w:pos="9360"/>
            <w:tab w:val="right" w:pos="10800"/>
          </w:tabs>
          <w:rPr>
            <w:b/>
            <w:bCs/>
          </w:rPr>
        </w:pPr>
        <w:r w:rsidRPr="007E3D91">
          <w:t>©201</w:t>
        </w:r>
        <w:r>
          <w:t>9</w:t>
        </w:r>
        <w:r w:rsidRPr="007E3D91">
          <w:t xml:space="preserve"> Microsoft Corporation</w:t>
        </w:r>
        <w:r w:rsidR="00066F23">
          <w:rPr>
            <w:color w:val="7F7F7F" w:themeColor="background1" w:themeShade="7F"/>
            <w:spacing w:val="60"/>
          </w:rPr>
          <w:tab/>
        </w:r>
        <w:r w:rsidR="00066F23">
          <w:rPr>
            <w:color w:val="7F7F7F" w:themeColor="background1" w:themeShade="7F"/>
            <w:spacing w:val="60"/>
          </w:rPr>
          <w:tab/>
        </w:r>
        <w:r>
          <w:rPr>
            <w:b/>
            <w:bCs/>
            <w:noProof/>
          </w:rPr>
          <w:fldChar w:fldCharType="begin"/>
        </w:r>
        <w:r>
          <w:instrText xml:space="preserve"> PAGE   \* MERGEFORMAT </w:instrText>
        </w:r>
        <w:r>
          <w:fldChar w:fldCharType="separate"/>
        </w:r>
        <w:r>
          <w:t>1</w:t>
        </w:r>
        <w:r>
          <w:rPr>
            <w:b/>
            <w:bCs/>
            <w:noProof/>
          </w:rPr>
          <w:fldChar w:fldCharType="end"/>
        </w:r>
        <w:r>
          <w:rPr>
            <w:b/>
            <w:bCs/>
          </w:rPr>
          <w:t xml:space="preserve"> | </w:t>
        </w:r>
        <w:r>
          <w:rPr>
            <w:color w:val="7F7F7F" w:themeColor="background1" w:themeShade="7F"/>
            <w:spacing w:val="60"/>
          </w:rPr>
          <w:t>Page</w:t>
        </w:r>
      </w:p>
    </w:sdtContent>
  </w:sdt>
  <w:p w14:paraId="636806B3" w14:textId="77777777" w:rsidR="00066F23" w:rsidRPr="007E3D91" w:rsidRDefault="00066F23" w:rsidP="00D535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CAF951" w14:textId="77777777" w:rsidR="007A2563" w:rsidRPr="007E3D91" w:rsidRDefault="007A2563" w:rsidP="007E3D91">
      <w:r>
        <w:separator/>
      </w:r>
    </w:p>
  </w:footnote>
  <w:footnote w:type="continuationSeparator" w:id="0">
    <w:p w14:paraId="629609CE" w14:textId="77777777" w:rsidR="007A2563" w:rsidRPr="007E3D91" w:rsidRDefault="007A2563" w:rsidP="007E3D91">
      <w:r>
        <w:continuationSeparator/>
      </w:r>
    </w:p>
  </w:footnote>
  <w:footnote w:type="continuationNotice" w:id="1">
    <w:p w14:paraId="5ADEC69D" w14:textId="77777777" w:rsidR="007A2563" w:rsidRDefault="007A2563"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FD318" w14:textId="77777777" w:rsidR="00066F23" w:rsidRDefault="00066F23"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2DE21450" w14:textId="77777777" w:rsidR="00066F23" w:rsidRPr="000849CB" w:rsidRDefault="00066F23"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93CCD" w14:textId="77777777" w:rsidR="00066F23" w:rsidRPr="000849CB" w:rsidRDefault="00066F23"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E7A" w14:textId="732D5650" w:rsidR="00DB50DD" w:rsidRPr="00555CE2" w:rsidDel="005E60BE" w:rsidRDefault="00DB50DD">
    <w:pPr>
      <w:pStyle w:val="Heading1"/>
      <w:jc w:val="right"/>
      <w:rPr>
        <w:del w:id="140" w:author="Author"/>
        <w:b/>
        <w:bCs/>
        <w:color w:val="14848F"/>
        <w:sz w:val="76"/>
        <w:szCs w:val="76"/>
        <w:rPrChange w:id="141" w:author="Author">
          <w:rPr>
            <w:del w:id="142" w:author="Author"/>
            <w:color w:val="14848F"/>
            <w:sz w:val="128"/>
            <w:szCs w:val="128"/>
          </w:rPr>
        </w:rPrChange>
      </w:rPr>
      <w:pPrChange w:id="143" w:author="Author">
        <w:pPr>
          <w:pStyle w:val="Heading1"/>
        </w:pPr>
      </w:pPrChange>
    </w:pPr>
    <w:r w:rsidRPr="00555CE2">
      <w:rPr>
        <w:b/>
        <w:bCs/>
        <w:noProof/>
        <w:sz w:val="80"/>
        <w:szCs w:val="80"/>
        <w:rPrChange w:id="144" w:author="Author">
          <w:rPr>
            <w:noProof/>
          </w:rPr>
        </w:rPrChange>
      </w:rPr>
      <w:drawing>
        <wp:anchor distT="0" distB="0" distL="114300" distR="114300" simplePos="0" relativeHeight="251660800" behindDoc="1" locked="0" layoutInCell="1" allowOverlap="1" wp14:anchorId="6D5D9CA9" wp14:editId="4262A8E0">
          <wp:simplePos x="0" y="0"/>
          <wp:positionH relativeFrom="column">
            <wp:posOffset>0</wp:posOffset>
          </wp:positionH>
          <wp:positionV relativeFrom="paragraph">
            <wp:posOffset>201930</wp:posOffset>
          </wp:positionV>
          <wp:extent cx="1171575" cy="878205"/>
          <wp:effectExtent l="0" t="0" r="9525" b="0"/>
          <wp:wrapThrough wrapText="bothSides">
            <wp:wrapPolygon edited="0">
              <wp:start x="351" y="0"/>
              <wp:lineTo x="0" y="1406"/>
              <wp:lineTo x="0" y="18273"/>
              <wp:lineTo x="5620" y="21085"/>
              <wp:lineTo x="7727" y="21085"/>
              <wp:lineTo x="21424" y="18273"/>
              <wp:lineTo x="21424" y="1406"/>
              <wp:lineTo x="21073" y="0"/>
              <wp:lineTo x="351"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094690" descr="A close up of a sign&#10;&#10;Description generated with high confidence"/>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171575" cy="878205"/>
                  </a:xfrm>
                  <a:prstGeom prst="rect">
                    <a:avLst/>
                  </a:prstGeom>
                  <a:noFill/>
                  <a:ln>
                    <a:noFill/>
                  </a:ln>
                </pic:spPr>
              </pic:pic>
            </a:graphicData>
          </a:graphic>
          <wp14:sizeRelH relativeFrom="page">
            <wp14:pctWidth>0</wp14:pctWidth>
          </wp14:sizeRelH>
          <wp14:sizeRelV relativeFrom="page">
            <wp14:pctHeight>0</wp14:pctHeight>
          </wp14:sizeRelV>
        </wp:anchor>
      </w:drawing>
    </w:r>
    <w:r w:rsidR="7F493B95" w:rsidRPr="00555CE2">
      <w:rPr>
        <w:b/>
        <w:bCs/>
        <w:color w:val="802780"/>
        <w:sz w:val="80"/>
        <w:szCs w:val="80"/>
        <w:rPrChange w:id="145" w:author="Author">
          <w:rPr>
            <w:color w:val="802780"/>
            <w:sz w:val="144"/>
            <w:szCs w:val="144"/>
          </w:rPr>
        </w:rPrChange>
      </w:rPr>
      <w:t xml:space="preserve"> </w:t>
    </w:r>
    <w:ins w:id="146" w:author="Author">
      <w:r w:rsidR="005E60BE" w:rsidRPr="00555CE2">
        <w:rPr>
          <w:b/>
          <w:bCs/>
          <w:color w:val="802780"/>
          <w:sz w:val="76"/>
          <w:szCs w:val="76"/>
          <w:rPrChange w:id="147" w:author="Author">
            <w:rPr>
              <w:color w:val="802780"/>
              <w:sz w:val="144"/>
              <w:szCs w:val="144"/>
            </w:rPr>
          </w:rPrChange>
        </w:rPr>
        <w:t xml:space="preserve">FY22 </w:t>
      </w:r>
    </w:ins>
    <w:del w:id="148" w:author="Author">
      <w:r w:rsidR="7F493B95" w:rsidRPr="00555CE2" w:rsidDel="005E60BE">
        <w:rPr>
          <w:b/>
          <w:bCs/>
          <w:color w:val="14848F"/>
          <w:sz w:val="76"/>
          <w:szCs w:val="76"/>
          <w:rPrChange w:id="149" w:author="Author">
            <w:rPr>
              <w:color w:val="14848F"/>
              <w:sz w:val="128"/>
              <w:szCs w:val="128"/>
            </w:rPr>
          </w:rPrChange>
        </w:rPr>
        <w:delText>Power Virtual</w:delText>
      </w:r>
    </w:del>
  </w:p>
  <w:p w14:paraId="52644FFE" w14:textId="2D7168F1" w:rsidR="00DB50DD" w:rsidRPr="00555CE2" w:rsidDel="005E60BE" w:rsidRDefault="00DB50DD">
    <w:pPr>
      <w:pStyle w:val="Heading1"/>
      <w:jc w:val="right"/>
      <w:rPr>
        <w:del w:id="150" w:author="Author"/>
        <w:b/>
        <w:bCs/>
        <w:color w:val="14848F"/>
        <w:sz w:val="76"/>
        <w:szCs w:val="76"/>
        <w:rPrChange w:id="151" w:author="Author">
          <w:rPr>
            <w:del w:id="152" w:author="Author"/>
            <w:color w:val="14848F"/>
            <w:sz w:val="128"/>
            <w:szCs w:val="128"/>
          </w:rPr>
        </w:rPrChange>
      </w:rPr>
      <w:pPrChange w:id="153" w:author="Author">
        <w:pPr>
          <w:pStyle w:val="Heading1"/>
          <w:jc w:val="center"/>
        </w:pPr>
      </w:pPrChange>
    </w:pPr>
    <w:del w:id="154" w:author="Author">
      <w:r w:rsidRPr="00555CE2" w:rsidDel="005E60BE">
        <w:rPr>
          <w:b/>
          <w:bCs/>
          <w:color w:val="14848F"/>
          <w:sz w:val="76"/>
          <w:szCs w:val="76"/>
          <w:rPrChange w:id="155" w:author="Author">
            <w:rPr>
              <w:color w:val="14848F"/>
              <w:sz w:val="128"/>
              <w:szCs w:val="128"/>
            </w:rPr>
          </w:rPrChange>
        </w:rPr>
        <w:delText xml:space="preserve">     Agent</w:delText>
      </w:r>
      <w:r w:rsidR="00727343" w:rsidRPr="00555CE2" w:rsidDel="005E60BE">
        <w:rPr>
          <w:b/>
          <w:bCs/>
          <w:color w:val="14848F"/>
          <w:sz w:val="76"/>
          <w:szCs w:val="76"/>
          <w:rPrChange w:id="156" w:author="Author">
            <w:rPr>
              <w:color w:val="14848F"/>
              <w:sz w:val="128"/>
              <w:szCs w:val="128"/>
            </w:rPr>
          </w:rPrChange>
        </w:rPr>
        <w:delText>s</w:delText>
      </w:r>
      <w:r w:rsidRPr="00555CE2" w:rsidDel="005E60BE">
        <w:rPr>
          <w:b/>
          <w:bCs/>
          <w:color w:val="14848F"/>
          <w:sz w:val="76"/>
          <w:szCs w:val="76"/>
          <w:rPrChange w:id="157" w:author="Author">
            <w:rPr>
              <w:color w:val="14848F"/>
              <w:sz w:val="128"/>
              <w:szCs w:val="128"/>
            </w:rPr>
          </w:rPrChange>
        </w:rPr>
        <w:delText xml:space="preserve"> in a Day</w:delText>
      </w:r>
    </w:del>
  </w:p>
  <w:p w14:paraId="44B416AF" w14:textId="558CF8EB" w:rsidR="00066F23" w:rsidRPr="00555CE2" w:rsidRDefault="005E60BE">
    <w:pPr>
      <w:pStyle w:val="Heading1"/>
      <w:jc w:val="right"/>
      <w:rPr>
        <w:b/>
        <w:bCs/>
        <w:sz w:val="72"/>
        <w:szCs w:val="72"/>
        <w:rPrChange w:id="158" w:author="Author">
          <w:rPr/>
        </w:rPrChange>
      </w:rPr>
      <w:pPrChange w:id="159" w:author="Author">
        <w:pPr>
          <w:pStyle w:val="Header"/>
        </w:pPr>
      </w:pPrChange>
    </w:pPr>
    <w:ins w:id="160" w:author="Author">
      <w:r w:rsidRPr="00555CE2">
        <w:rPr>
          <w:b/>
          <w:bCs/>
          <w:color w:val="14848F"/>
          <w:sz w:val="76"/>
          <w:szCs w:val="76"/>
          <w:rPrChange w:id="161" w:author="Author">
            <w:rPr>
              <w:color w:val="14848F"/>
              <w:sz w:val="128"/>
              <w:szCs w:val="128"/>
            </w:rPr>
          </w:rPrChange>
        </w:rPr>
        <w:t>Sales Play</w:t>
      </w:r>
      <w:r w:rsidRPr="00555CE2">
        <w:rPr>
          <w:b/>
          <w:bCs/>
          <w:color w:val="14848F"/>
          <w:sz w:val="76"/>
          <w:szCs w:val="76"/>
          <w:rPrChange w:id="162" w:author="Author">
            <w:rPr>
              <w:color w:val="14848F"/>
              <w:sz w:val="80"/>
              <w:szCs w:val="80"/>
            </w:rPr>
          </w:rPrChange>
        </w:rPr>
        <w:t xml:space="preserve"> </w:t>
      </w:r>
      <w:r w:rsidRPr="00555CE2">
        <w:rPr>
          <w:b/>
          <w:bCs/>
          <w:color w:val="14848F"/>
          <w:sz w:val="76"/>
          <w:szCs w:val="76"/>
          <w:rPrChange w:id="163" w:author="Author">
            <w:rPr>
              <w:color w:val="14848F"/>
              <w:sz w:val="128"/>
              <w:szCs w:val="128"/>
            </w:rPr>
          </w:rPrChange>
        </w:rPr>
        <w:t>Workshop</w:t>
      </w:r>
      <w:r w:rsidRPr="00555CE2">
        <w:rPr>
          <w:b/>
          <w:bCs/>
          <w:color w:val="14848F"/>
          <w:sz w:val="76"/>
          <w:szCs w:val="76"/>
          <w:rPrChange w:id="164" w:author="Author">
            <w:rPr>
              <w:color w:val="14848F"/>
              <w:sz w:val="80"/>
              <w:szCs w:val="80"/>
            </w:rPr>
          </w:rPrChange>
        </w:rPr>
        <w:t>:</w:t>
      </w:r>
      <w:r w:rsidRPr="00555CE2">
        <w:rPr>
          <w:b/>
          <w:bCs/>
          <w:color w:val="14848F"/>
          <w:rPrChange w:id="165" w:author="Author">
            <w:rPr>
              <w:color w:val="14848F"/>
              <w:sz w:val="80"/>
              <w:szCs w:val="80"/>
            </w:rPr>
          </w:rPrChange>
        </w:rPr>
        <w:t xml:space="preserve"> </w:t>
      </w:r>
      <w:r w:rsidRPr="00555CE2">
        <w:rPr>
          <w:b/>
          <w:bCs/>
          <w:color w:val="14848F"/>
          <w:sz w:val="52"/>
          <w:szCs w:val="52"/>
          <w:rPrChange w:id="166" w:author="Author">
            <w:rPr>
              <w:color w:val="14848F"/>
              <w:sz w:val="80"/>
              <w:szCs w:val="80"/>
            </w:rPr>
          </w:rPrChange>
        </w:rPr>
        <w:t>Dynamics 365 Customer Engagement</w:t>
      </w:r>
    </w:ins>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0AF5D" w14:textId="77777777" w:rsidR="00BA145D" w:rsidRDefault="007161C5" w:rsidP="00BA145D">
    <w:pPr>
      <w:pStyle w:val="Header"/>
      <w:tabs>
        <w:tab w:val="clear" w:pos="9360"/>
        <w:tab w:val="right" w:pos="10710"/>
      </w:tabs>
      <w:jc w:val="right"/>
      <w:rPr>
        <w:color w:val="1A1A1A" w:themeColor="text1" w:themeShade="80"/>
      </w:rPr>
    </w:pPr>
    <w:r w:rsidRPr="7C4920B2">
      <w:rPr>
        <w:color w:val="353535" w:themeColor="text1"/>
      </w:rPr>
      <w:t>Power</w:t>
    </w:r>
    <w:r>
      <w:rPr>
        <w:color w:val="353535" w:themeColor="text1"/>
      </w:rPr>
      <w:t xml:space="preserve"> Virtual Agent</w:t>
    </w:r>
    <w:r w:rsidRPr="7C4920B2">
      <w:rPr>
        <w:color w:val="353535" w:themeColor="text1"/>
      </w:rPr>
      <w:t xml:space="preserve"> in a Day </w:t>
    </w:r>
    <w:r w:rsidRPr="002859B0">
      <w:rPr>
        <w:color w:val="353535" w:themeColor="text1"/>
        <w:szCs w:val="20"/>
      </w:rPr>
      <w:tab/>
    </w:r>
    <w:r w:rsidRPr="002859B0">
      <w:rPr>
        <w:color w:val="353535" w:themeColor="text1"/>
        <w:szCs w:val="20"/>
      </w:rPr>
      <w:tab/>
    </w:r>
    <w:r w:rsidR="00BA145D" w:rsidRPr="00656D9C">
      <w:rPr>
        <w:color w:val="1A1A1A" w:themeColor="text1" w:themeShade="80"/>
      </w:rPr>
      <w:t xml:space="preserve">Module 1: Power Virtual Agent </w:t>
    </w:r>
  </w:p>
  <w:p w14:paraId="7E07DB51" w14:textId="4501EFD7" w:rsidR="007161C5" w:rsidRPr="00BA145D" w:rsidRDefault="00BA145D" w:rsidP="00BA145D">
    <w:pPr>
      <w:pStyle w:val="Header"/>
      <w:tabs>
        <w:tab w:val="clear" w:pos="9360"/>
        <w:tab w:val="right" w:pos="10710"/>
      </w:tabs>
      <w:jc w:val="right"/>
      <w:rPr>
        <w:rFonts w:eastAsia="Times New Roman"/>
        <w:color w:val="1A1A1A" w:themeColor="text1" w:themeShade="80"/>
      </w:rPr>
    </w:pPr>
    <w:r>
      <w:rPr>
        <w:color w:val="1A1A1A" w:themeColor="text1" w:themeShade="80"/>
      </w:rPr>
      <w:t>Lab 2:</w:t>
    </w:r>
    <w:r w:rsidRPr="00656D9C">
      <w:rPr>
        <w:color w:val="1A1A1A" w:themeColor="text1" w:themeShade="80"/>
      </w:rPr>
      <w:t xml:space="preserve"> Build your first virtual agent</w:t>
    </w:r>
  </w:p>
  <w:p w14:paraId="265F5840" w14:textId="77777777" w:rsidR="00066F23" w:rsidRDefault="00066F23"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AF8E0" w14:textId="23E39C5A" w:rsidR="003F1BF2" w:rsidRDefault="00BF03F1" w:rsidP="76185817">
    <w:pPr>
      <w:pStyle w:val="Header"/>
      <w:tabs>
        <w:tab w:val="clear" w:pos="9360"/>
        <w:tab w:val="right" w:pos="10710"/>
      </w:tabs>
      <w:jc w:val="right"/>
      <w:rPr>
        <w:color w:val="1A1A1A" w:themeColor="text1" w:themeShade="80"/>
      </w:rPr>
    </w:pPr>
    <w:ins w:id="2562" w:author="Author">
      <w:r>
        <w:rPr>
          <w:color w:val="1A1A1A" w:themeColor="text1" w:themeShade="80"/>
        </w:rPr>
        <w:t xml:space="preserve">FY 22 </w:t>
      </w:r>
    </w:ins>
    <w:del w:id="2563" w:author="Author">
      <w:r w:rsidR="00066F23" w:rsidRPr="00656D9C" w:rsidDel="00BF03F1">
        <w:rPr>
          <w:color w:val="1A1A1A" w:themeColor="text1" w:themeShade="80"/>
        </w:rPr>
        <w:delText xml:space="preserve">Power </w:delText>
      </w:r>
      <w:r w:rsidR="00D83F74" w:rsidRPr="00656D9C" w:rsidDel="00BF03F1">
        <w:rPr>
          <w:color w:val="1A1A1A" w:themeColor="text1" w:themeShade="80"/>
        </w:rPr>
        <w:delText>Virtual Agent</w:delText>
      </w:r>
      <w:r w:rsidR="00D64378" w:rsidDel="00BF03F1">
        <w:rPr>
          <w:color w:val="1A1A1A" w:themeColor="text1" w:themeShade="80"/>
        </w:rPr>
        <w:delText>s</w:delText>
      </w:r>
      <w:r w:rsidR="00066F23" w:rsidRPr="00656D9C" w:rsidDel="00BF03F1">
        <w:rPr>
          <w:color w:val="1A1A1A" w:themeColor="text1" w:themeShade="80"/>
        </w:rPr>
        <w:delText xml:space="preserve"> in a Day</w:delText>
      </w:r>
    </w:del>
    <w:ins w:id="2564" w:author="Author">
      <w:r>
        <w:rPr>
          <w:color w:val="1A1A1A" w:themeColor="text1" w:themeShade="80"/>
        </w:rPr>
        <w:t>Sales Play Workshop</w:t>
      </w:r>
      <w:r w:rsidR="00A9392F">
        <w:rPr>
          <w:color w:val="1A1A1A" w:themeColor="text1" w:themeShade="80"/>
        </w:rPr>
        <w:t xml:space="preserve"> </w:t>
      </w:r>
    </w:ins>
    <w:del w:id="2565" w:author="Author">
      <w:r w:rsidR="00066F23" w:rsidRPr="00656D9C" w:rsidDel="00A9392F">
        <w:rPr>
          <w:color w:val="1A1A1A" w:themeColor="text1" w:themeShade="80"/>
        </w:rPr>
        <w:delText xml:space="preserve"> </w:delText>
      </w:r>
    </w:del>
    <w:ins w:id="2566" w:author="Author">
      <w:r>
        <w:rPr>
          <w:color w:val="1A1A1A" w:themeColor="text1" w:themeShade="80"/>
        </w:rPr>
        <w:t>:</w:t>
      </w:r>
      <w:r w:rsidR="00A9392F">
        <w:rPr>
          <w:color w:val="1A1A1A" w:themeColor="text1" w:themeShade="80"/>
        </w:rPr>
        <w:t xml:space="preserve"> </w:t>
      </w:r>
      <w:r>
        <w:rPr>
          <w:color w:val="1A1A1A" w:themeColor="text1" w:themeShade="80"/>
        </w:rPr>
        <w:t>Dynamics 365 Customer Engagement</w:t>
      </w:r>
    </w:ins>
    <w:r w:rsidR="00066F23" w:rsidRPr="00656D9C">
      <w:rPr>
        <w:color w:val="1A1A1A" w:themeColor="text1" w:themeShade="80"/>
        <w:szCs w:val="20"/>
      </w:rPr>
      <w:tab/>
    </w:r>
    <w:r w:rsidR="00066F23" w:rsidRPr="00656D9C">
      <w:rPr>
        <w:color w:val="1A1A1A" w:themeColor="text1" w:themeShade="80"/>
        <w:szCs w:val="20"/>
      </w:rPr>
      <w:tab/>
    </w:r>
    <w:r w:rsidR="00066F23" w:rsidRPr="00656D9C">
      <w:rPr>
        <w:color w:val="1A1A1A" w:themeColor="text1" w:themeShade="80"/>
      </w:rPr>
      <w:t>Module 1</w:t>
    </w:r>
    <w:del w:id="2567" w:author="Author">
      <w:r w:rsidR="007E43A6" w:rsidRPr="00656D9C" w:rsidDel="00C8455B">
        <w:rPr>
          <w:color w:val="1A1A1A" w:themeColor="text1" w:themeShade="80"/>
        </w:rPr>
        <w:delText>:</w:delText>
      </w:r>
      <w:r w:rsidR="004C3736" w:rsidRPr="00656D9C" w:rsidDel="00C8455B">
        <w:rPr>
          <w:color w:val="1A1A1A" w:themeColor="text1" w:themeShade="80"/>
        </w:rPr>
        <w:delText xml:space="preserve"> </w:delText>
      </w:r>
      <w:r w:rsidR="005A7F73" w:rsidRPr="00656D9C" w:rsidDel="00C8455B">
        <w:rPr>
          <w:color w:val="1A1A1A" w:themeColor="text1" w:themeShade="80"/>
        </w:rPr>
        <w:delText xml:space="preserve">Power </w:delText>
      </w:r>
      <w:r w:rsidR="00455187" w:rsidRPr="00656D9C" w:rsidDel="00C8455B">
        <w:rPr>
          <w:color w:val="1A1A1A" w:themeColor="text1" w:themeShade="80"/>
        </w:rPr>
        <w:delText>Virtual Agent</w:delText>
      </w:r>
      <w:r w:rsidR="00996B06" w:rsidDel="00C8455B">
        <w:rPr>
          <w:color w:val="1A1A1A" w:themeColor="text1" w:themeShade="80"/>
        </w:rPr>
        <w:delText>s</w:delText>
      </w:r>
    </w:del>
    <w:ins w:id="2568" w:author="Author">
      <w:r w:rsidR="00C8455B">
        <w:rPr>
          <w:color w:val="1A1A1A" w:themeColor="text1" w:themeShade="80"/>
        </w:rPr>
        <w:t xml:space="preserve">: </w:t>
      </w:r>
      <w:del w:id="2569" w:author="Author">
        <w:r w:rsidR="00C8455B" w:rsidDel="00AD67CB">
          <w:rPr>
            <w:color w:val="1A1A1A" w:themeColor="text1" w:themeShade="80"/>
          </w:rPr>
          <w:delText>Customer Insight</w:delText>
        </w:r>
      </w:del>
      <w:r w:rsidR="00AD67CB">
        <w:rPr>
          <w:color w:val="1A1A1A" w:themeColor="text1" w:themeShade="80"/>
        </w:rPr>
        <w:t>Personalize Customer Experience</w:t>
      </w:r>
    </w:ins>
    <w:r w:rsidR="005A7F73" w:rsidRPr="00656D9C">
      <w:rPr>
        <w:color w:val="1A1A1A" w:themeColor="text1" w:themeShade="80"/>
      </w:rPr>
      <w:t xml:space="preserve"> </w:t>
    </w:r>
  </w:p>
  <w:p w14:paraId="70A9AD5D" w14:textId="3BAB9246" w:rsidR="00066F23" w:rsidRPr="00656D9C" w:rsidRDefault="003F1BF2" w:rsidP="76185817">
    <w:pPr>
      <w:pStyle w:val="Header"/>
      <w:tabs>
        <w:tab w:val="clear" w:pos="9360"/>
        <w:tab w:val="right" w:pos="10710"/>
      </w:tabs>
      <w:jc w:val="right"/>
      <w:rPr>
        <w:rFonts w:eastAsia="Times New Roman"/>
        <w:color w:val="1A1A1A" w:themeColor="text1" w:themeShade="80"/>
      </w:rPr>
    </w:pPr>
    <w:r>
      <w:rPr>
        <w:color w:val="1A1A1A" w:themeColor="text1" w:themeShade="80"/>
      </w:rPr>
      <w:t xml:space="preserve">Lab </w:t>
    </w:r>
    <w:del w:id="2570" w:author="Author">
      <w:r w:rsidDel="002878E6">
        <w:rPr>
          <w:color w:val="1A1A1A" w:themeColor="text1" w:themeShade="80"/>
        </w:rPr>
        <w:delText>2</w:delText>
      </w:r>
    </w:del>
    <w:ins w:id="2571" w:author="Author">
      <w:del w:id="2572" w:author="Author">
        <w:r w:rsidR="002878E6" w:rsidDel="00FD67D6">
          <w:rPr>
            <w:color w:val="1A1A1A" w:themeColor="text1" w:themeShade="80"/>
          </w:rPr>
          <w:delText>1</w:delText>
        </w:r>
        <w:r w:rsidR="00FD67D6" w:rsidDel="00BC4D20">
          <w:rPr>
            <w:color w:val="1A1A1A" w:themeColor="text1" w:themeShade="80"/>
          </w:rPr>
          <w:delText>4</w:delText>
        </w:r>
      </w:del>
      <w:r w:rsidR="00BC4D20">
        <w:rPr>
          <w:color w:val="1A1A1A" w:themeColor="text1" w:themeShade="80"/>
        </w:rPr>
        <w:t>3</w:t>
      </w:r>
    </w:ins>
    <w:r>
      <w:rPr>
        <w:color w:val="1A1A1A" w:themeColor="text1" w:themeShade="80"/>
      </w:rPr>
      <w:t>:</w:t>
    </w:r>
    <w:r w:rsidR="005A7F73" w:rsidRPr="00656D9C">
      <w:rPr>
        <w:color w:val="1A1A1A" w:themeColor="text1" w:themeShade="80"/>
      </w:rPr>
      <w:t xml:space="preserve"> </w:t>
    </w:r>
    <w:ins w:id="2573" w:author="Author">
      <w:del w:id="2574" w:author="Author">
        <w:r w:rsidR="005E2008" w:rsidDel="00FD67D6">
          <w:rPr>
            <w:color w:val="1A1A1A" w:themeColor="text1" w:themeShade="80"/>
          </w:rPr>
          <w:delText xml:space="preserve">Eliminate Data Silos and </w:delText>
        </w:r>
      </w:del>
    </w:ins>
    <w:del w:id="2575" w:author="Author">
      <w:r w:rsidR="00D83F74" w:rsidRPr="00656D9C" w:rsidDel="00FD67D6">
        <w:rPr>
          <w:color w:val="1A1A1A" w:themeColor="text1" w:themeShade="80"/>
        </w:rPr>
        <w:delText>Build your first virtual agent</w:delText>
      </w:r>
    </w:del>
    <w:ins w:id="2576" w:author="Author">
      <w:del w:id="2577" w:author="Author">
        <w:r w:rsidR="005E2008" w:rsidDel="00FD67D6">
          <w:rPr>
            <w:color w:val="1A1A1A" w:themeColor="text1" w:themeShade="80"/>
          </w:rPr>
          <w:delText xml:space="preserve">Unify customer data in your first experience using AI-powered </w:delText>
        </w:r>
        <w:r w:rsidR="005E2008" w:rsidRPr="00AD67CB" w:rsidDel="00FD67D6">
          <w:rPr>
            <w:b/>
            <w:bCs/>
            <w:color w:val="1A1A1A" w:themeColor="text1" w:themeShade="80"/>
            <w:rPrChange w:id="2578" w:author="Author">
              <w:rPr>
                <w:color w:val="1A1A1A" w:themeColor="text1" w:themeShade="80"/>
              </w:rPr>
            </w:rPrChange>
          </w:rPr>
          <w:delText>Customer Insight</w:delText>
        </w:r>
        <w:r w:rsidR="00FD67D6" w:rsidDel="008525A8">
          <w:rPr>
            <w:color w:val="1A1A1A" w:themeColor="text1" w:themeShade="80"/>
          </w:rPr>
          <w:delText>Activate Digital Sales</w:delText>
        </w:r>
        <w:r w:rsidR="008525A8" w:rsidDel="009F3629">
          <w:rPr>
            <w:color w:val="1A1A1A" w:themeColor="text1" w:themeShade="80"/>
          </w:rPr>
          <w:delText>AI in CI</w:delText>
        </w:r>
      </w:del>
      <w:r w:rsidR="009F3629">
        <w:rPr>
          <w:color w:val="1A1A1A" w:themeColor="text1" w:themeShade="80"/>
        </w:rPr>
        <w:t>Dynamics 365 Marketing</w:t>
      </w:r>
      <w:r w:rsidR="00FD67D6">
        <w:rPr>
          <w:color w:val="1A1A1A" w:themeColor="text1" w:themeShade="80"/>
        </w:rPr>
        <w:t xml:space="preserve"> </w:t>
      </w:r>
      <w:del w:id="2579" w:author="Author">
        <w:r w:rsidR="00FD67D6" w:rsidDel="007C35CD">
          <w:rPr>
            <w:color w:val="1A1A1A" w:themeColor="text1" w:themeShade="80"/>
          </w:rPr>
          <w:delText xml:space="preserve">for B2B Customer </w:delText>
        </w:r>
        <w:r w:rsidR="00FD67D6" w:rsidDel="00EE2408">
          <w:rPr>
            <w:color w:val="1A1A1A" w:themeColor="text1" w:themeShade="80"/>
          </w:rPr>
          <w:delText xml:space="preserve">using </w:delText>
        </w:r>
        <w:r w:rsidR="00FD67D6" w:rsidRPr="007C35CD" w:rsidDel="00EE2408">
          <w:rPr>
            <w:b/>
            <w:bCs/>
            <w:color w:val="1A1A1A" w:themeColor="text1" w:themeShade="80"/>
            <w:rPrChange w:id="2580" w:author="Author">
              <w:rPr>
                <w:color w:val="1A1A1A" w:themeColor="text1" w:themeShade="80"/>
              </w:rPr>
            </w:rPrChange>
          </w:rPr>
          <w:delText>LinkedIn Sales Navigator</w:delText>
        </w:r>
        <w:r w:rsidR="00FD67D6" w:rsidDel="00EE2408">
          <w:rPr>
            <w:color w:val="1A1A1A" w:themeColor="text1" w:themeShade="80"/>
          </w:rPr>
          <w:delText xml:space="preserve"> and </w:delText>
        </w:r>
        <w:r w:rsidR="00FD67D6" w:rsidRPr="007C35CD" w:rsidDel="00EE2408">
          <w:rPr>
            <w:b/>
            <w:bCs/>
            <w:color w:val="1A1A1A" w:themeColor="text1" w:themeShade="80"/>
            <w:rPrChange w:id="2581" w:author="Author">
              <w:rPr>
                <w:color w:val="1A1A1A" w:themeColor="text1" w:themeShade="80"/>
              </w:rPr>
            </w:rPrChange>
          </w:rPr>
          <w:delText xml:space="preserve">Microsoft Relationship </w:delText>
        </w:r>
        <w:r w:rsidR="007C35CD" w:rsidRPr="007C35CD" w:rsidDel="00EE2408">
          <w:rPr>
            <w:b/>
            <w:bCs/>
            <w:color w:val="1A1A1A" w:themeColor="text1" w:themeShade="80"/>
            <w:rPrChange w:id="2582" w:author="Author">
              <w:rPr>
                <w:color w:val="1A1A1A" w:themeColor="text1" w:themeShade="80"/>
              </w:rPr>
            </w:rPrChange>
          </w:rPr>
          <w:delText>Sales</w:delText>
        </w:r>
      </w:del>
    </w:ins>
  </w:p>
  <w:p w14:paraId="386CCFA8" w14:textId="0B782484" w:rsidR="00066F23" w:rsidRPr="000849CB" w:rsidRDefault="00066F23" w:rsidP="000849CB">
    <w:pPr>
      <w:pStyle w:val="Header"/>
      <w:tabs>
        <w:tab w:val="clear" w:pos="9360"/>
        <w:tab w:val="right" w:pos="10710"/>
      </w:tabs>
      <w:jc w:val="right"/>
      <w:rPr>
        <w:color w:val="353535" w:themeColor="text1"/>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0FF3"/>
    <w:multiLevelType w:val="hybridMultilevel"/>
    <w:tmpl w:val="8C785AB8"/>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471DD3"/>
    <w:multiLevelType w:val="multilevel"/>
    <w:tmpl w:val="B70E1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F1AD5"/>
    <w:multiLevelType w:val="multilevel"/>
    <w:tmpl w:val="1672757E"/>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3" w15:restartNumberingAfterBreak="0">
    <w:nsid w:val="02703474"/>
    <w:multiLevelType w:val="multilevel"/>
    <w:tmpl w:val="1672757E"/>
    <w:lvl w:ilvl="0">
      <w:start w:val="1"/>
      <w:numFmt w:val="decimal"/>
      <w:lvlText w:val="%1."/>
      <w:lvlJc w:val="left"/>
      <w:pPr>
        <w:tabs>
          <w:tab w:val="num" w:pos="450"/>
        </w:tabs>
        <w:ind w:left="450" w:hanging="360"/>
      </w:pPr>
      <w:rPr>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4" w15:restartNumberingAfterBreak="0">
    <w:nsid w:val="02C86373"/>
    <w:multiLevelType w:val="hybridMultilevel"/>
    <w:tmpl w:val="3C1A006C"/>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114F6A"/>
    <w:multiLevelType w:val="hybridMultilevel"/>
    <w:tmpl w:val="37565634"/>
    <w:lvl w:ilvl="0" w:tplc="FFFFFFFF">
      <w:start w:val="1"/>
      <w:numFmt w:val="decimal"/>
      <w:lvlText w:val="%1."/>
      <w:lvlJc w:val="left"/>
      <w:pPr>
        <w:ind w:left="859" w:hanging="360"/>
      </w:pPr>
      <w:rPr>
        <w:rFonts w:hint="default"/>
        <w:color w:val="auto"/>
      </w:rPr>
    </w:lvl>
    <w:lvl w:ilvl="1" w:tplc="FFFFFFFF" w:tentative="1">
      <w:start w:val="1"/>
      <w:numFmt w:val="lowerLetter"/>
      <w:lvlText w:val="%2."/>
      <w:lvlJc w:val="left"/>
      <w:pPr>
        <w:ind w:left="1579" w:hanging="360"/>
      </w:pPr>
    </w:lvl>
    <w:lvl w:ilvl="2" w:tplc="FFFFFFFF" w:tentative="1">
      <w:start w:val="1"/>
      <w:numFmt w:val="lowerRoman"/>
      <w:lvlText w:val="%3."/>
      <w:lvlJc w:val="right"/>
      <w:pPr>
        <w:ind w:left="2299" w:hanging="180"/>
      </w:pPr>
    </w:lvl>
    <w:lvl w:ilvl="3" w:tplc="FFFFFFFF" w:tentative="1">
      <w:start w:val="1"/>
      <w:numFmt w:val="decimal"/>
      <w:lvlText w:val="%4."/>
      <w:lvlJc w:val="left"/>
      <w:pPr>
        <w:ind w:left="3019" w:hanging="360"/>
      </w:pPr>
    </w:lvl>
    <w:lvl w:ilvl="4" w:tplc="FFFFFFFF" w:tentative="1">
      <w:start w:val="1"/>
      <w:numFmt w:val="lowerLetter"/>
      <w:lvlText w:val="%5."/>
      <w:lvlJc w:val="left"/>
      <w:pPr>
        <w:ind w:left="3739" w:hanging="360"/>
      </w:pPr>
    </w:lvl>
    <w:lvl w:ilvl="5" w:tplc="FFFFFFFF" w:tentative="1">
      <w:start w:val="1"/>
      <w:numFmt w:val="lowerRoman"/>
      <w:lvlText w:val="%6."/>
      <w:lvlJc w:val="right"/>
      <w:pPr>
        <w:ind w:left="4459" w:hanging="180"/>
      </w:pPr>
    </w:lvl>
    <w:lvl w:ilvl="6" w:tplc="FFFFFFFF" w:tentative="1">
      <w:start w:val="1"/>
      <w:numFmt w:val="decimal"/>
      <w:lvlText w:val="%7."/>
      <w:lvlJc w:val="left"/>
      <w:pPr>
        <w:ind w:left="5179" w:hanging="360"/>
      </w:pPr>
    </w:lvl>
    <w:lvl w:ilvl="7" w:tplc="FFFFFFFF" w:tentative="1">
      <w:start w:val="1"/>
      <w:numFmt w:val="lowerLetter"/>
      <w:lvlText w:val="%8."/>
      <w:lvlJc w:val="left"/>
      <w:pPr>
        <w:ind w:left="5899" w:hanging="360"/>
      </w:pPr>
    </w:lvl>
    <w:lvl w:ilvl="8" w:tplc="FFFFFFFF" w:tentative="1">
      <w:start w:val="1"/>
      <w:numFmt w:val="lowerRoman"/>
      <w:lvlText w:val="%9."/>
      <w:lvlJc w:val="right"/>
      <w:pPr>
        <w:ind w:left="6619" w:hanging="180"/>
      </w:pPr>
    </w:lvl>
  </w:abstractNum>
  <w:abstractNum w:abstractNumId="6" w15:restartNumberingAfterBreak="0">
    <w:nsid w:val="07532B85"/>
    <w:multiLevelType w:val="multilevel"/>
    <w:tmpl w:val="5562FE86"/>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7" w15:restartNumberingAfterBreak="0">
    <w:nsid w:val="07FE5CB9"/>
    <w:multiLevelType w:val="multilevel"/>
    <w:tmpl w:val="EECCA59E"/>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9D0D94"/>
    <w:multiLevelType w:val="multilevel"/>
    <w:tmpl w:val="9BE2DE30"/>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9" w15:restartNumberingAfterBreak="0">
    <w:nsid w:val="0DC8722D"/>
    <w:multiLevelType w:val="hybridMultilevel"/>
    <w:tmpl w:val="497C79C2"/>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B15FF2"/>
    <w:multiLevelType w:val="hybridMultilevel"/>
    <w:tmpl w:val="5CEAF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B711D7"/>
    <w:multiLevelType w:val="hybridMultilevel"/>
    <w:tmpl w:val="9560EDF4"/>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3A3218"/>
    <w:multiLevelType w:val="hybridMultilevel"/>
    <w:tmpl w:val="37565634"/>
    <w:lvl w:ilvl="0" w:tplc="91BC47DC">
      <w:start w:val="1"/>
      <w:numFmt w:val="decimal"/>
      <w:lvlText w:val="%1."/>
      <w:lvlJc w:val="left"/>
      <w:pPr>
        <w:ind w:left="859" w:hanging="360"/>
      </w:pPr>
      <w:rPr>
        <w:rFonts w:hint="default"/>
        <w:color w:val="auto"/>
      </w:rPr>
    </w:lvl>
    <w:lvl w:ilvl="1" w:tplc="48090019" w:tentative="1">
      <w:start w:val="1"/>
      <w:numFmt w:val="lowerLetter"/>
      <w:lvlText w:val="%2."/>
      <w:lvlJc w:val="left"/>
      <w:pPr>
        <w:ind w:left="1579" w:hanging="360"/>
      </w:pPr>
    </w:lvl>
    <w:lvl w:ilvl="2" w:tplc="4809001B" w:tentative="1">
      <w:start w:val="1"/>
      <w:numFmt w:val="lowerRoman"/>
      <w:lvlText w:val="%3."/>
      <w:lvlJc w:val="right"/>
      <w:pPr>
        <w:ind w:left="2299" w:hanging="180"/>
      </w:pPr>
    </w:lvl>
    <w:lvl w:ilvl="3" w:tplc="4809000F" w:tentative="1">
      <w:start w:val="1"/>
      <w:numFmt w:val="decimal"/>
      <w:lvlText w:val="%4."/>
      <w:lvlJc w:val="left"/>
      <w:pPr>
        <w:ind w:left="3019" w:hanging="360"/>
      </w:pPr>
    </w:lvl>
    <w:lvl w:ilvl="4" w:tplc="48090019" w:tentative="1">
      <w:start w:val="1"/>
      <w:numFmt w:val="lowerLetter"/>
      <w:lvlText w:val="%5."/>
      <w:lvlJc w:val="left"/>
      <w:pPr>
        <w:ind w:left="3739" w:hanging="360"/>
      </w:pPr>
    </w:lvl>
    <w:lvl w:ilvl="5" w:tplc="4809001B" w:tentative="1">
      <w:start w:val="1"/>
      <w:numFmt w:val="lowerRoman"/>
      <w:lvlText w:val="%6."/>
      <w:lvlJc w:val="right"/>
      <w:pPr>
        <w:ind w:left="4459" w:hanging="180"/>
      </w:pPr>
    </w:lvl>
    <w:lvl w:ilvl="6" w:tplc="4809000F" w:tentative="1">
      <w:start w:val="1"/>
      <w:numFmt w:val="decimal"/>
      <w:lvlText w:val="%7."/>
      <w:lvlJc w:val="left"/>
      <w:pPr>
        <w:ind w:left="5179" w:hanging="360"/>
      </w:pPr>
    </w:lvl>
    <w:lvl w:ilvl="7" w:tplc="48090019" w:tentative="1">
      <w:start w:val="1"/>
      <w:numFmt w:val="lowerLetter"/>
      <w:lvlText w:val="%8."/>
      <w:lvlJc w:val="left"/>
      <w:pPr>
        <w:ind w:left="5899" w:hanging="360"/>
      </w:pPr>
    </w:lvl>
    <w:lvl w:ilvl="8" w:tplc="4809001B" w:tentative="1">
      <w:start w:val="1"/>
      <w:numFmt w:val="lowerRoman"/>
      <w:lvlText w:val="%9."/>
      <w:lvlJc w:val="right"/>
      <w:pPr>
        <w:ind w:left="6619" w:hanging="180"/>
      </w:pPr>
    </w:lvl>
  </w:abstractNum>
  <w:abstractNum w:abstractNumId="13" w15:restartNumberingAfterBreak="0">
    <w:nsid w:val="10943850"/>
    <w:multiLevelType w:val="hybridMultilevel"/>
    <w:tmpl w:val="072202D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12D532D4"/>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4A2376E"/>
    <w:multiLevelType w:val="multilevel"/>
    <w:tmpl w:val="9BE2DE30"/>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16" w15:restartNumberingAfterBreak="0">
    <w:nsid w:val="14E2560C"/>
    <w:multiLevelType w:val="hybridMultilevel"/>
    <w:tmpl w:val="EEF8602C"/>
    <w:lvl w:ilvl="0" w:tplc="D3666660">
      <w:start w:val="1"/>
      <w:numFmt w:val="decimal"/>
      <w:lvlText w:val="%1."/>
      <w:lvlJc w:val="left"/>
      <w:pPr>
        <w:ind w:left="720" w:hanging="360"/>
      </w:pPr>
      <w:rPr>
        <w:rFonts w:hint="default"/>
      </w:rPr>
    </w:lvl>
    <w:lvl w:ilvl="1" w:tplc="06CE8B00">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67116AC"/>
    <w:multiLevelType w:val="multilevel"/>
    <w:tmpl w:val="F04A1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1A5F5F"/>
    <w:multiLevelType w:val="multilevel"/>
    <w:tmpl w:val="5C8E2964"/>
    <w:lvl w:ilvl="0">
      <w:start w:val="6"/>
      <w:numFmt w:val="decimal"/>
      <w:lvlText w:val="%1."/>
      <w:lvlJc w:val="left"/>
      <w:pPr>
        <w:tabs>
          <w:tab w:val="num" w:pos="450"/>
        </w:tabs>
        <w:ind w:left="450" w:hanging="360"/>
      </w:pPr>
      <w:rPr>
        <w:rFonts w:hint="default"/>
        <w:b w:val="0"/>
        <w:bCs w:val="0"/>
        <w:i w:val="0"/>
      </w:rPr>
    </w:lvl>
    <w:lvl w:ilvl="1">
      <w:start w:val="3"/>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19" w15:restartNumberingAfterBreak="0">
    <w:nsid w:val="18DC718C"/>
    <w:multiLevelType w:val="multilevel"/>
    <w:tmpl w:val="CC0A4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9046BF1"/>
    <w:multiLevelType w:val="multilevel"/>
    <w:tmpl w:val="5562FE86"/>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21" w15:restartNumberingAfterBreak="0">
    <w:nsid w:val="191568DE"/>
    <w:multiLevelType w:val="hybridMultilevel"/>
    <w:tmpl w:val="96744820"/>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9DD63D5"/>
    <w:multiLevelType w:val="hybridMultilevel"/>
    <w:tmpl w:val="22AC98B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1A741BD0"/>
    <w:multiLevelType w:val="hybridMultilevel"/>
    <w:tmpl w:val="90DE2C6C"/>
    <w:lvl w:ilvl="0" w:tplc="7374B0B2">
      <w:start w:val="1"/>
      <w:numFmt w:val="decimal"/>
      <w:lvlText w:val="%1."/>
      <w:lvlJc w:val="left"/>
      <w:pPr>
        <w:ind w:left="360" w:hanging="360"/>
      </w:pPr>
      <w:rPr>
        <w:rFonts w:asciiTheme="minorHAnsi" w:hAnsiTheme="minorHAnsi" w:cstheme="minorHAnsi" w:hint="default"/>
        <w:b w:val="0"/>
        <w:bCs w:val="0"/>
        <w:i w:val="0"/>
        <w:iCs w:val="0"/>
        <w:sz w:val="20"/>
        <w:szCs w:val="2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4" w15:restartNumberingAfterBreak="0">
    <w:nsid w:val="1AAA17E2"/>
    <w:multiLevelType w:val="multilevel"/>
    <w:tmpl w:val="C82C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E66245"/>
    <w:multiLevelType w:val="hybridMultilevel"/>
    <w:tmpl w:val="F872F53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1D323316"/>
    <w:multiLevelType w:val="hybridMultilevel"/>
    <w:tmpl w:val="3FFAED48"/>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DBB5072"/>
    <w:multiLevelType w:val="hybridMultilevel"/>
    <w:tmpl w:val="9560EDF4"/>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E8D4B95"/>
    <w:multiLevelType w:val="hybridMultilevel"/>
    <w:tmpl w:val="E4A4EA08"/>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E91610C"/>
    <w:multiLevelType w:val="hybridMultilevel"/>
    <w:tmpl w:val="BC2A1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2247DFA"/>
    <w:multiLevelType w:val="hybridMultilevel"/>
    <w:tmpl w:val="6518B268"/>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7E7000"/>
    <w:multiLevelType w:val="multilevel"/>
    <w:tmpl w:val="0DB0765A"/>
    <w:lvl w:ilvl="0">
      <w:start w:val="1"/>
      <w:numFmt w:val="decimal"/>
      <w:lvlText w:val="%1."/>
      <w:lvlJc w:val="left"/>
      <w:pPr>
        <w:tabs>
          <w:tab w:val="num" w:pos="720"/>
        </w:tabs>
        <w:ind w:left="720" w:hanging="360"/>
      </w:pPr>
      <w:rPr>
        <w:rFonts w:hint="default"/>
        <w:b/>
        <w:bCs/>
        <w:i w:val="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26E5615B"/>
    <w:multiLevelType w:val="hybridMultilevel"/>
    <w:tmpl w:val="31CCEC02"/>
    <w:lvl w:ilvl="0" w:tplc="92D44B54">
      <w:start w:val="1"/>
      <w:numFmt w:val="bullet"/>
      <w:lvlText w:val=""/>
      <w:lvlJc w:val="left"/>
      <w:pPr>
        <w:tabs>
          <w:tab w:val="num" w:pos="720"/>
        </w:tabs>
        <w:ind w:left="720" w:hanging="360"/>
      </w:pPr>
      <w:rPr>
        <w:rFonts w:ascii="Symbol" w:hAnsi="Symbol" w:hint="default"/>
      </w:rPr>
    </w:lvl>
    <w:lvl w:ilvl="1" w:tplc="45B8EFE0" w:tentative="1">
      <w:start w:val="1"/>
      <w:numFmt w:val="bullet"/>
      <w:lvlText w:val=""/>
      <w:lvlJc w:val="left"/>
      <w:pPr>
        <w:tabs>
          <w:tab w:val="num" w:pos="1440"/>
        </w:tabs>
        <w:ind w:left="1440" w:hanging="360"/>
      </w:pPr>
      <w:rPr>
        <w:rFonts w:ascii="Symbol" w:hAnsi="Symbol" w:hint="default"/>
      </w:rPr>
    </w:lvl>
    <w:lvl w:ilvl="2" w:tplc="E884A50E" w:tentative="1">
      <w:start w:val="1"/>
      <w:numFmt w:val="bullet"/>
      <w:lvlText w:val=""/>
      <w:lvlJc w:val="left"/>
      <w:pPr>
        <w:tabs>
          <w:tab w:val="num" w:pos="2160"/>
        </w:tabs>
        <w:ind w:left="2160" w:hanging="360"/>
      </w:pPr>
      <w:rPr>
        <w:rFonts w:ascii="Symbol" w:hAnsi="Symbol" w:hint="default"/>
      </w:rPr>
    </w:lvl>
    <w:lvl w:ilvl="3" w:tplc="AA529800" w:tentative="1">
      <w:start w:val="1"/>
      <w:numFmt w:val="bullet"/>
      <w:lvlText w:val=""/>
      <w:lvlJc w:val="left"/>
      <w:pPr>
        <w:tabs>
          <w:tab w:val="num" w:pos="2880"/>
        </w:tabs>
        <w:ind w:left="2880" w:hanging="360"/>
      </w:pPr>
      <w:rPr>
        <w:rFonts w:ascii="Symbol" w:hAnsi="Symbol" w:hint="default"/>
      </w:rPr>
    </w:lvl>
    <w:lvl w:ilvl="4" w:tplc="E36C36BA" w:tentative="1">
      <w:start w:val="1"/>
      <w:numFmt w:val="bullet"/>
      <w:lvlText w:val=""/>
      <w:lvlJc w:val="left"/>
      <w:pPr>
        <w:tabs>
          <w:tab w:val="num" w:pos="3600"/>
        </w:tabs>
        <w:ind w:left="3600" w:hanging="360"/>
      </w:pPr>
      <w:rPr>
        <w:rFonts w:ascii="Symbol" w:hAnsi="Symbol" w:hint="default"/>
      </w:rPr>
    </w:lvl>
    <w:lvl w:ilvl="5" w:tplc="DE74C53A" w:tentative="1">
      <w:start w:val="1"/>
      <w:numFmt w:val="bullet"/>
      <w:lvlText w:val=""/>
      <w:lvlJc w:val="left"/>
      <w:pPr>
        <w:tabs>
          <w:tab w:val="num" w:pos="4320"/>
        </w:tabs>
        <w:ind w:left="4320" w:hanging="360"/>
      </w:pPr>
      <w:rPr>
        <w:rFonts w:ascii="Symbol" w:hAnsi="Symbol" w:hint="default"/>
      </w:rPr>
    </w:lvl>
    <w:lvl w:ilvl="6" w:tplc="C6DEECC6" w:tentative="1">
      <w:start w:val="1"/>
      <w:numFmt w:val="bullet"/>
      <w:lvlText w:val=""/>
      <w:lvlJc w:val="left"/>
      <w:pPr>
        <w:tabs>
          <w:tab w:val="num" w:pos="5040"/>
        </w:tabs>
        <w:ind w:left="5040" w:hanging="360"/>
      </w:pPr>
      <w:rPr>
        <w:rFonts w:ascii="Symbol" w:hAnsi="Symbol" w:hint="default"/>
      </w:rPr>
    </w:lvl>
    <w:lvl w:ilvl="7" w:tplc="F97A46B8" w:tentative="1">
      <w:start w:val="1"/>
      <w:numFmt w:val="bullet"/>
      <w:lvlText w:val=""/>
      <w:lvlJc w:val="left"/>
      <w:pPr>
        <w:tabs>
          <w:tab w:val="num" w:pos="5760"/>
        </w:tabs>
        <w:ind w:left="5760" w:hanging="360"/>
      </w:pPr>
      <w:rPr>
        <w:rFonts w:ascii="Symbol" w:hAnsi="Symbol" w:hint="default"/>
      </w:rPr>
    </w:lvl>
    <w:lvl w:ilvl="8" w:tplc="94167C3C" w:tentative="1">
      <w:start w:val="1"/>
      <w:numFmt w:val="bullet"/>
      <w:lvlText w:val=""/>
      <w:lvlJc w:val="left"/>
      <w:pPr>
        <w:tabs>
          <w:tab w:val="num" w:pos="6480"/>
        </w:tabs>
        <w:ind w:left="6480" w:hanging="360"/>
      </w:pPr>
      <w:rPr>
        <w:rFonts w:ascii="Symbol" w:hAnsi="Symbol" w:hint="default"/>
      </w:rPr>
    </w:lvl>
  </w:abstractNum>
  <w:abstractNum w:abstractNumId="33" w15:restartNumberingAfterBreak="0">
    <w:nsid w:val="296C4300"/>
    <w:multiLevelType w:val="hybridMultilevel"/>
    <w:tmpl w:val="B16CEE80"/>
    <w:lvl w:ilvl="0" w:tplc="6D72516A">
      <w:start w:val="1"/>
      <w:numFmt w:val="decimal"/>
      <w:lvlText w:val="%1."/>
      <w:lvlJc w:val="left"/>
      <w:pPr>
        <w:ind w:left="502" w:hanging="360"/>
      </w:pPr>
      <w:rPr>
        <w:rFonts w:hint="default"/>
        <w:color w:val="auto"/>
        <w:sz w:val="20"/>
        <w:szCs w:val="20"/>
      </w:rPr>
    </w:lvl>
    <w:lvl w:ilvl="1" w:tplc="48090019" w:tentative="1">
      <w:start w:val="1"/>
      <w:numFmt w:val="lowerLetter"/>
      <w:lvlText w:val="%2."/>
      <w:lvlJc w:val="left"/>
      <w:pPr>
        <w:ind w:left="1222" w:hanging="360"/>
      </w:pPr>
    </w:lvl>
    <w:lvl w:ilvl="2" w:tplc="4809001B" w:tentative="1">
      <w:start w:val="1"/>
      <w:numFmt w:val="lowerRoman"/>
      <w:lvlText w:val="%3."/>
      <w:lvlJc w:val="right"/>
      <w:pPr>
        <w:ind w:left="1942" w:hanging="180"/>
      </w:pPr>
    </w:lvl>
    <w:lvl w:ilvl="3" w:tplc="4809000F" w:tentative="1">
      <w:start w:val="1"/>
      <w:numFmt w:val="decimal"/>
      <w:lvlText w:val="%4."/>
      <w:lvlJc w:val="left"/>
      <w:pPr>
        <w:ind w:left="2662" w:hanging="360"/>
      </w:pPr>
    </w:lvl>
    <w:lvl w:ilvl="4" w:tplc="48090019" w:tentative="1">
      <w:start w:val="1"/>
      <w:numFmt w:val="lowerLetter"/>
      <w:lvlText w:val="%5."/>
      <w:lvlJc w:val="left"/>
      <w:pPr>
        <w:ind w:left="3382" w:hanging="360"/>
      </w:pPr>
    </w:lvl>
    <w:lvl w:ilvl="5" w:tplc="4809001B" w:tentative="1">
      <w:start w:val="1"/>
      <w:numFmt w:val="lowerRoman"/>
      <w:lvlText w:val="%6."/>
      <w:lvlJc w:val="right"/>
      <w:pPr>
        <w:ind w:left="4102" w:hanging="180"/>
      </w:pPr>
    </w:lvl>
    <w:lvl w:ilvl="6" w:tplc="4809000F" w:tentative="1">
      <w:start w:val="1"/>
      <w:numFmt w:val="decimal"/>
      <w:lvlText w:val="%7."/>
      <w:lvlJc w:val="left"/>
      <w:pPr>
        <w:ind w:left="4822" w:hanging="360"/>
      </w:pPr>
    </w:lvl>
    <w:lvl w:ilvl="7" w:tplc="48090019" w:tentative="1">
      <w:start w:val="1"/>
      <w:numFmt w:val="lowerLetter"/>
      <w:lvlText w:val="%8."/>
      <w:lvlJc w:val="left"/>
      <w:pPr>
        <w:ind w:left="5542" w:hanging="360"/>
      </w:pPr>
    </w:lvl>
    <w:lvl w:ilvl="8" w:tplc="4809001B" w:tentative="1">
      <w:start w:val="1"/>
      <w:numFmt w:val="lowerRoman"/>
      <w:lvlText w:val="%9."/>
      <w:lvlJc w:val="right"/>
      <w:pPr>
        <w:ind w:left="6262" w:hanging="180"/>
      </w:pPr>
    </w:lvl>
  </w:abstractNum>
  <w:abstractNum w:abstractNumId="34" w15:restartNumberingAfterBreak="0">
    <w:nsid w:val="2AD3097D"/>
    <w:multiLevelType w:val="multilevel"/>
    <w:tmpl w:val="9BE2DE30"/>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35" w15:restartNumberingAfterBreak="0">
    <w:nsid w:val="2AE41C40"/>
    <w:multiLevelType w:val="multilevel"/>
    <w:tmpl w:val="B8FC287E"/>
    <w:lvl w:ilvl="0">
      <w:start w:val="2"/>
      <w:numFmt w:val="decimal"/>
      <w:lvlText w:val="%1."/>
      <w:lvlJc w:val="left"/>
      <w:pPr>
        <w:tabs>
          <w:tab w:val="num" w:pos="450"/>
        </w:tabs>
        <w:ind w:left="450" w:hanging="360"/>
      </w:pPr>
      <w:rPr>
        <w:rFonts w:hint="default"/>
        <w:b w:val="0"/>
        <w:bCs w:val="0"/>
        <w:i w:val="0"/>
      </w:rPr>
    </w:lvl>
    <w:lvl w:ilvl="1">
      <w:start w:val="3"/>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36" w15:restartNumberingAfterBreak="0">
    <w:nsid w:val="2B187122"/>
    <w:multiLevelType w:val="multilevel"/>
    <w:tmpl w:val="B8FC287E"/>
    <w:lvl w:ilvl="0">
      <w:start w:val="2"/>
      <w:numFmt w:val="decimal"/>
      <w:lvlText w:val="%1."/>
      <w:lvlJc w:val="left"/>
      <w:pPr>
        <w:tabs>
          <w:tab w:val="num" w:pos="450"/>
        </w:tabs>
        <w:ind w:left="450" w:hanging="360"/>
      </w:pPr>
      <w:rPr>
        <w:rFonts w:hint="default"/>
        <w:b w:val="0"/>
        <w:bCs w:val="0"/>
        <w:i w:val="0"/>
      </w:rPr>
    </w:lvl>
    <w:lvl w:ilvl="1">
      <w:start w:val="3"/>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37" w15:restartNumberingAfterBreak="0">
    <w:nsid w:val="2D1C389A"/>
    <w:multiLevelType w:val="multilevel"/>
    <w:tmpl w:val="6E8C9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B501B7"/>
    <w:multiLevelType w:val="hybridMultilevel"/>
    <w:tmpl w:val="10BC658C"/>
    <w:lvl w:ilvl="0" w:tplc="FFFFFFFF">
      <w:start w:val="1"/>
      <w:numFmt w:val="decimal"/>
      <w:lvlText w:val="%1."/>
      <w:lvlJc w:val="left"/>
      <w:pPr>
        <w:ind w:left="1650" w:hanging="360"/>
      </w:pPr>
      <w:rPr>
        <w:rFonts w:hint="default"/>
      </w:rPr>
    </w:lvl>
    <w:lvl w:ilvl="1" w:tplc="48090019" w:tentative="1">
      <w:start w:val="1"/>
      <w:numFmt w:val="lowerLetter"/>
      <w:lvlText w:val="%2."/>
      <w:lvlJc w:val="left"/>
      <w:pPr>
        <w:ind w:left="2370" w:hanging="360"/>
      </w:pPr>
    </w:lvl>
    <w:lvl w:ilvl="2" w:tplc="4809001B" w:tentative="1">
      <w:start w:val="1"/>
      <w:numFmt w:val="lowerRoman"/>
      <w:lvlText w:val="%3."/>
      <w:lvlJc w:val="right"/>
      <w:pPr>
        <w:ind w:left="3090" w:hanging="180"/>
      </w:pPr>
    </w:lvl>
    <w:lvl w:ilvl="3" w:tplc="4809000F" w:tentative="1">
      <w:start w:val="1"/>
      <w:numFmt w:val="decimal"/>
      <w:lvlText w:val="%4."/>
      <w:lvlJc w:val="left"/>
      <w:pPr>
        <w:ind w:left="3810" w:hanging="360"/>
      </w:pPr>
    </w:lvl>
    <w:lvl w:ilvl="4" w:tplc="48090019" w:tentative="1">
      <w:start w:val="1"/>
      <w:numFmt w:val="lowerLetter"/>
      <w:lvlText w:val="%5."/>
      <w:lvlJc w:val="left"/>
      <w:pPr>
        <w:ind w:left="4530" w:hanging="360"/>
      </w:pPr>
    </w:lvl>
    <w:lvl w:ilvl="5" w:tplc="4809001B" w:tentative="1">
      <w:start w:val="1"/>
      <w:numFmt w:val="lowerRoman"/>
      <w:lvlText w:val="%6."/>
      <w:lvlJc w:val="right"/>
      <w:pPr>
        <w:ind w:left="5250" w:hanging="180"/>
      </w:pPr>
    </w:lvl>
    <w:lvl w:ilvl="6" w:tplc="4809000F" w:tentative="1">
      <w:start w:val="1"/>
      <w:numFmt w:val="decimal"/>
      <w:lvlText w:val="%7."/>
      <w:lvlJc w:val="left"/>
      <w:pPr>
        <w:ind w:left="5970" w:hanging="360"/>
      </w:pPr>
    </w:lvl>
    <w:lvl w:ilvl="7" w:tplc="48090019" w:tentative="1">
      <w:start w:val="1"/>
      <w:numFmt w:val="lowerLetter"/>
      <w:lvlText w:val="%8."/>
      <w:lvlJc w:val="left"/>
      <w:pPr>
        <w:ind w:left="6690" w:hanging="360"/>
      </w:pPr>
    </w:lvl>
    <w:lvl w:ilvl="8" w:tplc="4809001B" w:tentative="1">
      <w:start w:val="1"/>
      <w:numFmt w:val="lowerRoman"/>
      <w:lvlText w:val="%9."/>
      <w:lvlJc w:val="right"/>
      <w:pPr>
        <w:ind w:left="7410" w:hanging="180"/>
      </w:pPr>
    </w:lvl>
  </w:abstractNum>
  <w:abstractNum w:abstractNumId="39" w15:restartNumberingAfterBreak="0">
    <w:nsid w:val="3031157F"/>
    <w:multiLevelType w:val="hybridMultilevel"/>
    <w:tmpl w:val="8C785AB8"/>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04219D0"/>
    <w:multiLevelType w:val="hybridMultilevel"/>
    <w:tmpl w:val="2E363B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0E633EA"/>
    <w:multiLevelType w:val="multilevel"/>
    <w:tmpl w:val="A2D2DF56"/>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1582BA4"/>
    <w:multiLevelType w:val="multilevel"/>
    <w:tmpl w:val="3F38C65A"/>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43" w15:restartNumberingAfterBreak="0">
    <w:nsid w:val="32DE24D8"/>
    <w:multiLevelType w:val="hybridMultilevel"/>
    <w:tmpl w:val="5126A7B0"/>
    <w:lvl w:ilvl="0" w:tplc="6A1C1EA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7C360E9"/>
    <w:multiLevelType w:val="multilevel"/>
    <w:tmpl w:val="9BE2DE30"/>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45" w15:restartNumberingAfterBreak="0">
    <w:nsid w:val="384E597A"/>
    <w:multiLevelType w:val="multilevel"/>
    <w:tmpl w:val="C74C3F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981ECA"/>
    <w:multiLevelType w:val="hybridMultilevel"/>
    <w:tmpl w:val="D2E653FA"/>
    <w:lvl w:ilvl="0" w:tplc="FFFFFFFF">
      <w:start w:val="1"/>
      <w:numFmt w:val="decimal"/>
      <w:lvlText w:val="%1."/>
      <w:lvlJc w:val="left"/>
      <w:pPr>
        <w:ind w:left="2009" w:hanging="360"/>
      </w:pPr>
      <w:rPr>
        <w:rFonts w:hint="default"/>
      </w:rPr>
    </w:lvl>
    <w:lvl w:ilvl="1" w:tplc="48090019" w:tentative="1">
      <w:start w:val="1"/>
      <w:numFmt w:val="lowerLetter"/>
      <w:lvlText w:val="%2."/>
      <w:lvlJc w:val="left"/>
      <w:pPr>
        <w:ind w:left="2729" w:hanging="360"/>
      </w:pPr>
    </w:lvl>
    <w:lvl w:ilvl="2" w:tplc="4809001B" w:tentative="1">
      <w:start w:val="1"/>
      <w:numFmt w:val="lowerRoman"/>
      <w:lvlText w:val="%3."/>
      <w:lvlJc w:val="right"/>
      <w:pPr>
        <w:ind w:left="3449" w:hanging="180"/>
      </w:pPr>
    </w:lvl>
    <w:lvl w:ilvl="3" w:tplc="4809000F" w:tentative="1">
      <w:start w:val="1"/>
      <w:numFmt w:val="decimal"/>
      <w:lvlText w:val="%4."/>
      <w:lvlJc w:val="left"/>
      <w:pPr>
        <w:ind w:left="4169" w:hanging="360"/>
      </w:pPr>
    </w:lvl>
    <w:lvl w:ilvl="4" w:tplc="48090019" w:tentative="1">
      <w:start w:val="1"/>
      <w:numFmt w:val="lowerLetter"/>
      <w:lvlText w:val="%5."/>
      <w:lvlJc w:val="left"/>
      <w:pPr>
        <w:ind w:left="4889" w:hanging="360"/>
      </w:pPr>
    </w:lvl>
    <w:lvl w:ilvl="5" w:tplc="4809001B" w:tentative="1">
      <w:start w:val="1"/>
      <w:numFmt w:val="lowerRoman"/>
      <w:lvlText w:val="%6."/>
      <w:lvlJc w:val="right"/>
      <w:pPr>
        <w:ind w:left="5609" w:hanging="180"/>
      </w:pPr>
    </w:lvl>
    <w:lvl w:ilvl="6" w:tplc="4809000F" w:tentative="1">
      <w:start w:val="1"/>
      <w:numFmt w:val="decimal"/>
      <w:lvlText w:val="%7."/>
      <w:lvlJc w:val="left"/>
      <w:pPr>
        <w:ind w:left="6329" w:hanging="360"/>
      </w:pPr>
    </w:lvl>
    <w:lvl w:ilvl="7" w:tplc="48090019" w:tentative="1">
      <w:start w:val="1"/>
      <w:numFmt w:val="lowerLetter"/>
      <w:lvlText w:val="%8."/>
      <w:lvlJc w:val="left"/>
      <w:pPr>
        <w:ind w:left="7049" w:hanging="360"/>
      </w:pPr>
    </w:lvl>
    <w:lvl w:ilvl="8" w:tplc="4809001B" w:tentative="1">
      <w:start w:val="1"/>
      <w:numFmt w:val="lowerRoman"/>
      <w:lvlText w:val="%9."/>
      <w:lvlJc w:val="right"/>
      <w:pPr>
        <w:ind w:left="7769" w:hanging="180"/>
      </w:pPr>
    </w:lvl>
  </w:abstractNum>
  <w:abstractNum w:abstractNumId="47" w15:restartNumberingAfterBreak="0">
    <w:nsid w:val="3B057F0E"/>
    <w:multiLevelType w:val="hybridMultilevel"/>
    <w:tmpl w:val="0486F5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B6552CD"/>
    <w:multiLevelType w:val="multilevel"/>
    <w:tmpl w:val="AB10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8C38B5"/>
    <w:multiLevelType w:val="hybridMultilevel"/>
    <w:tmpl w:val="F8D8395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3D5F19FE"/>
    <w:multiLevelType w:val="multilevel"/>
    <w:tmpl w:val="9BE2DE30"/>
    <w:lvl w:ilvl="0">
      <w:start w:val="1"/>
      <w:numFmt w:val="decimal"/>
      <w:lvlText w:val="%1."/>
      <w:lvlJc w:val="left"/>
      <w:pPr>
        <w:tabs>
          <w:tab w:val="num" w:pos="450"/>
        </w:tabs>
        <w:ind w:left="450" w:hanging="360"/>
      </w:pPr>
      <w:rPr>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51" w15:restartNumberingAfterBreak="0">
    <w:nsid w:val="3D8149F0"/>
    <w:multiLevelType w:val="hybridMultilevel"/>
    <w:tmpl w:val="AF52740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2" w15:restartNumberingAfterBreak="0">
    <w:nsid w:val="3FD46633"/>
    <w:multiLevelType w:val="hybridMultilevel"/>
    <w:tmpl w:val="0C7EBDA0"/>
    <w:lvl w:ilvl="0" w:tplc="2AE86CAE">
      <w:start w:val="1"/>
      <w:numFmt w:val="decimal"/>
      <w:lvlText w:val="%1."/>
      <w:lvlJc w:val="left"/>
      <w:pPr>
        <w:ind w:left="720" w:hanging="360"/>
      </w:pPr>
    </w:lvl>
    <w:lvl w:ilvl="1" w:tplc="DB40D54A">
      <w:start w:val="1"/>
      <w:numFmt w:val="lowerLetter"/>
      <w:lvlText w:val="%2."/>
      <w:lvlJc w:val="left"/>
      <w:pPr>
        <w:ind w:left="1440" w:hanging="360"/>
      </w:pPr>
    </w:lvl>
    <w:lvl w:ilvl="2" w:tplc="2656FA62">
      <w:start w:val="1"/>
      <w:numFmt w:val="lowerRoman"/>
      <w:lvlText w:val="%3."/>
      <w:lvlJc w:val="right"/>
      <w:pPr>
        <w:ind w:left="2160" w:hanging="180"/>
      </w:pPr>
    </w:lvl>
    <w:lvl w:ilvl="3" w:tplc="28FCB67E">
      <w:start w:val="1"/>
      <w:numFmt w:val="decimal"/>
      <w:lvlText w:val="%4."/>
      <w:lvlJc w:val="left"/>
      <w:pPr>
        <w:ind w:left="2880" w:hanging="360"/>
      </w:pPr>
    </w:lvl>
    <w:lvl w:ilvl="4" w:tplc="A85A0040">
      <w:start w:val="1"/>
      <w:numFmt w:val="lowerLetter"/>
      <w:lvlText w:val="%5."/>
      <w:lvlJc w:val="left"/>
      <w:pPr>
        <w:ind w:left="3600" w:hanging="360"/>
      </w:pPr>
    </w:lvl>
    <w:lvl w:ilvl="5" w:tplc="DA16257A">
      <w:start w:val="1"/>
      <w:numFmt w:val="lowerRoman"/>
      <w:lvlText w:val="%6."/>
      <w:lvlJc w:val="right"/>
      <w:pPr>
        <w:ind w:left="4320" w:hanging="180"/>
      </w:pPr>
    </w:lvl>
    <w:lvl w:ilvl="6" w:tplc="1AC2D376">
      <w:start w:val="1"/>
      <w:numFmt w:val="decimal"/>
      <w:lvlText w:val="%7."/>
      <w:lvlJc w:val="left"/>
      <w:pPr>
        <w:ind w:left="5040" w:hanging="360"/>
      </w:pPr>
    </w:lvl>
    <w:lvl w:ilvl="7" w:tplc="FBBC2558">
      <w:start w:val="1"/>
      <w:numFmt w:val="lowerLetter"/>
      <w:lvlText w:val="%8."/>
      <w:lvlJc w:val="left"/>
      <w:pPr>
        <w:ind w:left="5760" w:hanging="360"/>
      </w:pPr>
    </w:lvl>
    <w:lvl w:ilvl="8" w:tplc="F94205A2">
      <w:start w:val="1"/>
      <w:numFmt w:val="lowerRoman"/>
      <w:lvlText w:val="%9."/>
      <w:lvlJc w:val="right"/>
      <w:pPr>
        <w:ind w:left="6480" w:hanging="180"/>
      </w:pPr>
    </w:lvl>
  </w:abstractNum>
  <w:abstractNum w:abstractNumId="53" w15:restartNumberingAfterBreak="0">
    <w:nsid w:val="41F46563"/>
    <w:multiLevelType w:val="hybridMultilevel"/>
    <w:tmpl w:val="74DA7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36420E1"/>
    <w:multiLevelType w:val="hybridMultilevel"/>
    <w:tmpl w:val="7986850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5" w15:restartNumberingAfterBreak="0">
    <w:nsid w:val="446D5F7D"/>
    <w:multiLevelType w:val="multilevel"/>
    <w:tmpl w:val="9BE2DE30"/>
    <w:lvl w:ilvl="0">
      <w:start w:val="1"/>
      <w:numFmt w:val="decimal"/>
      <w:lvlText w:val="%1."/>
      <w:lvlJc w:val="left"/>
      <w:pPr>
        <w:tabs>
          <w:tab w:val="num" w:pos="450"/>
        </w:tabs>
        <w:ind w:left="450" w:hanging="360"/>
      </w:pPr>
      <w:rPr>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56" w15:restartNumberingAfterBreak="0">
    <w:nsid w:val="45690DCD"/>
    <w:multiLevelType w:val="hybridMultilevel"/>
    <w:tmpl w:val="F8D8395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456D1D63"/>
    <w:multiLevelType w:val="multilevel"/>
    <w:tmpl w:val="9BE2DE30"/>
    <w:lvl w:ilvl="0">
      <w:start w:val="1"/>
      <w:numFmt w:val="decimal"/>
      <w:lvlText w:val="%1."/>
      <w:lvlJc w:val="left"/>
      <w:pPr>
        <w:tabs>
          <w:tab w:val="num" w:pos="450"/>
        </w:tabs>
        <w:ind w:left="450" w:hanging="360"/>
      </w:pPr>
      <w:rPr>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58" w15:restartNumberingAfterBreak="0">
    <w:nsid w:val="45F87CD6"/>
    <w:multiLevelType w:val="hybridMultilevel"/>
    <w:tmpl w:val="C0F4E78E"/>
    <w:lvl w:ilvl="0" w:tplc="75C8113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6D06856"/>
    <w:multiLevelType w:val="hybridMultilevel"/>
    <w:tmpl w:val="83B07210"/>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7042F8A"/>
    <w:multiLevelType w:val="multilevel"/>
    <w:tmpl w:val="9BE2DE30"/>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61" w15:restartNumberingAfterBreak="0">
    <w:nsid w:val="48CF6866"/>
    <w:multiLevelType w:val="hybridMultilevel"/>
    <w:tmpl w:val="AA24CCA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2" w15:restartNumberingAfterBreak="0">
    <w:nsid w:val="491B5A64"/>
    <w:multiLevelType w:val="multilevel"/>
    <w:tmpl w:val="9BE2DE30"/>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63" w15:restartNumberingAfterBreak="0">
    <w:nsid w:val="4AF0231B"/>
    <w:multiLevelType w:val="hybridMultilevel"/>
    <w:tmpl w:val="E598758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4" w15:restartNumberingAfterBreak="0">
    <w:nsid w:val="4C0F0D4D"/>
    <w:multiLevelType w:val="hybridMultilevel"/>
    <w:tmpl w:val="0486F56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5" w15:restartNumberingAfterBreak="0">
    <w:nsid w:val="4CFB0CFC"/>
    <w:multiLevelType w:val="hybridMultilevel"/>
    <w:tmpl w:val="6518B268"/>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D701782"/>
    <w:multiLevelType w:val="hybridMultilevel"/>
    <w:tmpl w:val="4EFC68FA"/>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DDB0CEF"/>
    <w:multiLevelType w:val="multilevel"/>
    <w:tmpl w:val="D7C8A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FE136F3"/>
    <w:multiLevelType w:val="multilevel"/>
    <w:tmpl w:val="9A040B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06B6AC9"/>
    <w:multiLevelType w:val="multilevel"/>
    <w:tmpl w:val="D494E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3900CCD"/>
    <w:multiLevelType w:val="hybridMultilevel"/>
    <w:tmpl w:val="F8D839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54162201"/>
    <w:multiLevelType w:val="hybridMultilevel"/>
    <w:tmpl w:val="83B07210"/>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4406B85"/>
    <w:multiLevelType w:val="hybridMultilevel"/>
    <w:tmpl w:val="2FB6C9F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3" w15:restartNumberingAfterBreak="0">
    <w:nsid w:val="552C3CB2"/>
    <w:multiLevelType w:val="hybridMultilevel"/>
    <w:tmpl w:val="072202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7103FA5"/>
    <w:multiLevelType w:val="hybridMultilevel"/>
    <w:tmpl w:val="DF2C1956"/>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B95240D"/>
    <w:multiLevelType w:val="hybridMultilevel"/>
    <w:tmpl w:val="6D90B182"/>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DDE5123"/>
    <w:multiLevelType w:val="multilevel"/>
    <w:tmpl w:val="DA6E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E506621"/>
    <w:multiLevelType w:val="hybridMultilevel"/>
    <w:tmpl w:val="2D8CB2EE"/>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FE5163F"/>
    <w:multiLevelType w:val="hybridMultilevel"/>
    <w:tmpl w:val="5AEEEF22"/>
    <w:lvl w:ilvl="0" w:tplc="A880E9BE">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6093377C"/>
    <w:multiLevelType w:val="hybridMultilevel"/>
    <w:tmpl w:val="BD9231FE"/>
    <w:lvl w:ilvl="0" w:tplc="0409000F">
      <w:start w:val="1"/>
      <w:numFmt w:val="decimal"/>
      <w:lvlText w:val="%1."/>
      <w:lvlJc w:val="left"/>
      <w:pPr>
        <w:ind w:left="864" w:hanging="360"/>
      </w:pPr>
      <w:rPr>
        <w:rFont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80" w15:restartNumberingAfterBreak="0">
    <w:nsid w:val="681658FC"/>
    <w:multiLevelType w:val="hybridMultilevel"/>
    <w:tmpl w:val="D13EF66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1" w15:restartNumberingAfterBreak="0">
    <w:nsid w:val="688512D6"/>
    <w:multiLevelType w:val="hybridMultilevel"/>
    <w:tmpl w:val="8F7055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68AD1512"/>
    <w:multiLevelType w:val="multilevel"/>
    <w:tmpl w:val="6C72B8B6"/>
    <w:lvl w:ilvl="0">
      <w:start w:val="1"/>
      <w:numFmt w:val="decimal"/>
      <w:lvlText w:val="%1."/>
      <w:lvlJc w:val="left"/>
      <w:pPr>
        <w:tabs>
          <w:tab w:val="num" w:pos="450"/>
        </w:tabs>
        <w:ind w:left="450" w:hanging="360"/>
      </w:pPr>
      <w:rPr>
        <w:rFonts w:hint="default"/>
        <w:b/>
        <w:bCs/>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83" w15:restartNumberingAfterBreak="0">
    <w:nsid w:val="6A187976"/>
    <w:multiLevelType w:val="hybridMultilevel"/>
    <w:tmpl w:val="39A6079E"/>
    <w:lvl w:ilvl="0" w:tplc="E5F203E6">
      <w:start w:val="1"/>
      <w:numFmt w:val="decimal"/>
      <w:lvlText w:val="%1."/>
      <w:lvlJc w:val="left"/>
      <w:pPr>
        <w:ind w:left="360" w:hanging="360"/>
      </w:pPr>
      <w:rPr>
        <w:rFonts w:ascii="Segoe UI" w:hAnsi="Segoe UI"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6A227967"/>
    <w:multiLevelType w:val="hybridMultilevel"/>
    <w:tmpl w:val="A142105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5" w15:restartNumberingAfterBreak="0">
    <w:nsid w:val="6C2D35F9"/>
    <w:multiLevelType w:val="hybridMultilevel"/>
    <w:tmpl w:val="F8D8395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6DF52969"/>
    <w:multiLevelType w:val="hybridMultilevel"/>
    <w:tmpl w:val="0AD87F50"/>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FE43E3E"/>
    <w:multiLevelType w:val="multilevel"/>
    <w:tmpl w:val="5562FE86"/>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88" w15:restartNumberingAfterBreak="0">
    <w:nsid w:val="70B773F2"/>
    <w:multiLevelType w:val="hybridMultilevel"/>
    <w:tmpl w:val="3EEEB906"/>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11A438A"/>
    <w:multiLevelType w:val="multilevel"/>
    <w:tmpl w:val="9BE2DE30"/>
    <w:lvl w:ilvl="0">
      <w:start w:val="1"/>
      <w:numFmt w:val="decimal"/>
      <w:lvlText w:val="%1."/>
      <w:lvlJc w:val="left"/>
      <w:pPr>
        <w:tabs>
          <w:tab w:val="num" w:pos="450"/>
        </w:tabs>
        <w:ind w:left="450" w:hanging="360"/>
      </w:pPr>
      <w:rPr>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90" w15:restartNumberingAfterBreak="0">
    <w:nsid w:val="71AE6AA3"/>
    <w:multiLevelType w:val="multilevel"/>
    <w:tmpl w:val="89FC2FC2"/>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22125D4"/>
    <w:multiLevelType w:val="hybridMultilevel"/>
    <w:tmpl w:val="F8068BB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2" w15:restartNumberingAfterBreak="0">
    <w:nsid w:val="731135E4"/>
    <w:multiLevelType w:val="multilevel"/>
    <w:tmpl w:val="B8FC287E"/>
    <w:lvl w:ilvl="0">
      <w:start w:val="2"/>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93" w15:restartNumberingAfterBreak="0">
    <w:nsid w:val="735E1DCE"/>
    <w:multiLevelType w:val="multilevel"/>
    <w:tmpl w:val="538A4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5D54883"/>
    <w:multiLevelType w:val="multilevel"/>
    <w:tmpl w:val="1CF07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65F7B69"/>
    <w:multiLevelType w:val="hybridMultilevel"/>
    <w:tmpl w:val="3FFAED48"/>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9162640"/>
    <w:multiLevelType w:val="hybridMultilevel"/>
    <w:tmpl w:val="EEF8602C"/>
    <w:lvl w:ilvl="0" w:tplc="D3666660">
      <w:start w:val="1"/>
      <w:numFmt w:val="decimal"/>
      <w:lvlText w:val="%1."/>
      <w:lvlJc w:val="left"/>
      <w:pPr>
        <w:ind w:left="720" w:hanging="360"/>
      </w:pPr>
      <w:rPr>
        <w:rFonts w:hint="default"/>
      </w:rPr>
    </w:lvl>
    <w:lvl w:ilvl="1" w:tplc="06CE8B00">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9CE3209"/>
    <w:multiLevelType w:val="multilevel"/>
    <w:tmpl w:val="78BE9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9DF3310"/>
    <w:multiLevelType w:val="hybridMultilevel"/>
    <w:tmpl w:val="539CFE66"/>
    <w:lvl w:ilvl="0" w:tplc="37228244">
      <w:start w:val="1"/>
      <w:numFmt w:val="bullet"/>
      <w:lvlText w:val=""/>
      <w:lvlJc w:val="left"/>
      <w:pPr>
        <w:tabs>
          <w:tab w:val="num" w:pos="720"/>
        </w:tabs>
        <w:ind w:left="720" w:hanging="360"/>
      </w:pPr>
      <w:rPr>
        <w:rFonts w:ascii="Symbol" w:hAnsi="Symbol" w:hint="default"/>
      </w:rPr>
    </w:lvl>
    <w:lvl w:ilvl="1" w:tplc="F08A6B04" w:tentative="1">
      <w:start w:val="1"/>
      <w:numFmt w:val="bullet"/>
      <w:lvlText w:val=""/>
      <w:lvlJc w:val="left"/>
      <w:pPr>
        <w:tabs>
          <w:tab w:val="num" w:pos="1440"/>
        </w:tabs>
        <w:ind w:left="1440" w:hanging="360"/>
      </w:pPr>
      <w:rPr>
        <w:rFonts w:ascii="Symbol" w:hAnsi="Symbol" w:hint="default"/>
      </w:rPr>
    </w:lvl>
    <w:lvl w:ilvl="2" w:tplc="D7042B88" w:tentative="1">
      <w:start w:val="1"/>
      <w:numFmt w:val="bullet"/>
      <w:lvlText w:val=""/>
      <w:lvlJc w:val="left"/>
      <w:pPr>
        <w:tabs>
          <w:tab w:val="num" w:pos="2160"/>
        </w:tabs>
        <w:ind w:left="2160" w:hanging="360"/>
      </w:pPr>
      <w:rPr>
        <w:rFonts w:ascii="Symbol" w:hAnsi="Symbol" w:hint="default"/>
      </w:rPr>
    </w:lvl>
    <w:lvl w:ilvl="3" w:tplc="477E1CAA" w:tentative="1">
      <w:start w:val="1"/>
      <w:numFmt w:val="bullet"/>
      <w:lvlText w:val=""/>
      <w:lvlJc w:val="left"/>
      <w:pPr>
        <w:tabs>
          <w:tab w:val="num" w:pos="2880"/>
        </w:tabs>
        <w:ind w:left="2880" w:hanging="360"/>
      </w:pPr>
      <w:rPr>
        <w:rFonts w:ascii="Symbol" w:hAnsi="Symbol" w:hint="default"/>
      </w:rPr>
    </w:lvl>
    <w:lvl w:ilvl="4" w:tplc="02248A0E" w:tentative="1">
      <w:start w:val="1"/>
      <w:numFmt w:val="bullet"/>
      <w:lvlText w:val=""/>
      <w:lvlJc w:val="left"/>
      <w:pPr>
        <w:tabs>
          <w:tab w:val="num" w:pos="3600"/>
        </w:tabs>
        <w:ind w:left="3600" w:hanging="360"/>
      </w:pPr>
      <w:rPr>
        <w:rFonts w:ascii="Symbol" w:hAnsi="Symbol" w:hint="default"/>
      </w:rPr>
    </w:lvl>
    <w:lvl w:ilvl="5" w:tplc="D4A0B7C2" w:tentative="1">
      <w:start w:val="1"/>
      <w:numFmt w:val="bullet"/>
      <w:lvlText w:val=""/>
      <w:lvlJc w:val="left"/>
      <w:pPr>
        <w:tabs>
          <w:tab w:val="num" w:pos="4320"/>
        </w:tabs>
        <w:ind w:left="4320" w:hanging="360"/>
      </w:pPr>
      <w:rPr>
        <w:rFonts w:ascii="Symbol" w:hAnsi="Symbol" w:hint="default"/>
      </w:rPr>
    </w:lvl>
    <w:lvl w:ilvl="6" w:tplc="21F66758" w:tentative="1">
      <w:start w:val="1"/>
      <w:numFmt w:val="bullet"/>
      <w:lvlText w:val=""/>
      <w:lvlJc w:val="left"/>
      <w:pPr>
        <w:tabs>
          <w:tab w:val="num" w:pos="5040"/>
        </w:tabs>
        <w:ind w:left="5040" w:hanging="360"/>
      </w:pPr>
      <w:rPr>
        <w:rFonts w:ascii="Symbol" w:hAnsi="Symbol" w:hint="default"/>
      </w:rPr>
    </w:lvl>
    <w:lvl w:ilvl="7" w:tplc="20666CAA" w:tentative="1">
      <w:start w:val="1"/>
      <w:numFmt w:val="bullet"/>
      <w:lvlText w:val=""/>
      <w:lvlJc w:val="left"/>
      <w:pPr>
        <w:tabs>
          <w:tab w:val="num" w:pos="5760"/>
        </w:tabs>
        <w:ind w:left="5760" w:hanging="360"/>
      </w:pPr>
      <w:rPr>
        <w:rFonts w:ascii="Symbol" w:hAnsi="Symbol" w:hint="default"/>
      </w:rPr>
    </w:lvl>
    <w:lvl w:ilvl="8" w:tplc="37A4DC58" w:tentative="1">
      <w:start w:val="1"/>
      <w:numFmt w:val="bullet"/>
      <w:lvlText w:val=""/>
      <w:lvlJc w:val="left"/>
      <w:pPr>
        <w:tabs>
          <w:tab w:val="num" w:pos="6480"/>
        </w:tabs>
        <w:ind w:left="6480" w:hanging="360"/>
      </w:pPr>
      <w:rPr>
        <w:rFonts w:ascii="Symbol" w:hAnsi="Symbol" w:hint="default"/>
      </w:rPr>
    </w:lvl>
  </w:abstractNum>
  <w:abstractNum w:abstractNumId="99" w15:restartNumberingAfterBreak="0">
    <w:nsid w:val="7B46085E"/>
    <w:multiLevelType w:val="hybridMultilevel"/>
    <w:tmpl w:val="5900E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BDF6DCF"/>
    <w:multiLevelType w:val="hybridMultilevel"/>
    <w:tmpl w:val="B9267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2"/>
  </w:num>
  <w:num w:numId="2">
    <w:abstractNumId w:val="14"/>
  </w:num>
  <w:num w:numId="3">
    <w:abstractNumId w:val="96"/>
  </w:num>
  <w:num w:numId="4">
    <w:abstractNumId w:val="29"/>
  </w:num>
  <w:num w:numId="5">
    <w:abstractNumId w:val="53"/>
  </w:num>
  <w:num w:numId="6">
    <w:abstractNumId w:val="81"/>
  </w:num>
  <w:num w:numId="7">
    <w:abstractNumId w:val="75"/>
  </w:num>
  <w:num w:numId="8">
    <w:abstractNumId w:val="85"/>
  </w:num>
  <w:num w:numId="9">
    <w:abstractNumId w:val="56"/>
  </w:num>
  <w:num w:numId="10">
    <w:abstractNumId w:val="28"/>
  </w:num>
  <w:num w:numId="11">
    <w:abstractNumId w:val="70"/>
  </w:num>
  <w:num w:numId="12">
    <w:abstractNumId w:val="49"/>
  </w:num>
  <w:num w:numId="13">
    <w:abstractNumId w:val="11"/>
  </w:num>
  <w:num w:numId="14">
    <w:abstractNumId w:val="27"/>
  </w:num>
  <w:num w:numId="15">
    <w:abstractNumId w:val="71"/>
  </w:num>
  <w:num w:numId="16">
    <w:abstractNumId w:val="59"/>
  </w:num>
  <w:num w:numId="17">
    <w:abstractNumId w:val="58"/>
  </w:num>
  <w:num w:numId="18">
    <w:abstractNumId w:val="95"/>
  </w:num>
  <w:num w:numId="19">
    <w:abstractNumId w:val="26"/>
  </w:num>
  <w:num w:numId="20">
    <w:abstractNumId w:val="83"/>
  </w:num>
  <w:num w:numId="21">
    <w:abstractNumId w:val="86"/>
  </w:num>
  <w:num w:numId="22">
    <w:abstractNumId w:val="0"/>
  </w:num>
  <w:num w:numId="23">
    <w:abstractNumId w:val="39"/>
  </w:num>
  <w:num w:numId="24">
    <w:abstractNumId w:val="4"/>
  </w:num>
  <w:num w:numId="25">
    <w:abstractNumId w:val="21"/>
  </w:num>
  <w:num w:numId="26">
    <w:abstractNumId w:val="66"/>
  </w:num>
  <w:num w:numId="27">
    <w:abstractNumId w:val="100"/>
  </w:num>
  <w:num w:numId="28">
    <w:abstractNumId w:val="99"/>
  </w:num>
  <w:num w:numId="29">
    <w:abstractNumId w:val="16"/>
  </w:num>
  <w:num w:numId="30">
    <w:abstractNumId w:val="74"/>
  </w:num>
  <w:num w:numId="31">
    <w:abstractNumId w:val="88"/>
  </w:num>
  <w:num w:numId="32">
    <w:abstractNumId w:val="30"/>
  </w:num>
  <w:num w:numId="33">
    <w:abstractNumId w:val="65"/>
  </w:num>
  <w:num w:numId="34">
    <w:abstractNumId w:val="77"/>
  </w:num>
  <w:num w:numId="35">
    <w:abstractNumId w:val="9"/>
  </w:num>
  <w:num w:numId="36">
    <w:abstractNumId w:val="7"/>
  </w:num>
  <w:num w:numId="37">
    <w:abstractNumId w:val="41"/>
  </w:num>
  <w:num w:numId="38">
    <w:abstractNumId w:val="90"/>
  </w:num>
  <w:num w:numId="39">
    <w:abstractNumId w:val="43"/>
  </w:num>
  <w:num w:numId="40">
    <w:abstractNumId w:val="32"/>
  </w:num>
  <w:num w:numId="41">
    <w:abstractNumId w:val="10"/>
  </w:num>
  <w:num w:numId="42">
    <w:abstractNumId w:val="79"/>
  </w:num>
  <w:num w:numId="43">
    <w:abstractNumId w:val="3"/>
  </w:num>
  <w:num w:numId="44">
    <w:abstractNumId w:val="82"/>
  </w:num>
  <w:num w:numId="45">
    <w:abstractNumId w:val="31"/>
  </w:num>
  <w:num w:numId="46">
    <w:abstractNumId w:val="42"/>
  </w:num>
  <w:num w:numId="47">
    <w:abstractNumId w:val="98"/>
  </w:num>
  <w:num w:numId="48">
    <w:abstractNumId w:val="2"/>
  </w:num>
  <w:num w:numId="49">
    <w:abstractNumId w:val="50"/>
  </w:num>
  <w:num w:numId="50">
    <w:abstractNumId w:val="57"/>
  </w:num>
  <w:num w:numId="51">
    <w:abstractNumId w:val="8"/>
  </w:num>
  <w:num w:numId="52">
    <w:abstractNumId w:val="55"/>
  </w:num>
  <w:num w:numId="53">
    <w:abstractNumId w:val="92"/>
  </w:num>
  <w:num w:numId="54">
    <w:abstractNumId w:val="18"/>
  </w:num>
  <w:num w:numId="55">
    <w:abstractNumId w:val="36"/>
  </w:num>
  <w:num w:numId="56">
    <w:abstractNumId w:val="35"/>
  </w:num>
  <w:num w:numId="57">
    <w:abstractNumId w:val="44"/>
  </w:num>
  <w:num w:numId="58">
    <w:abstractNumId w:val="62"/>
  </w:num>
  <w:num w:numId="59">
    <w:abstractNumId w:val="89"/>
  </w:num>
  <w:num w:numId="60">
    <w:abstractNumId w:val="60"/>
  </w:num>
  <w:num w:numId="61">
    <w:abstractNumId w:val="15"/>
  </w:num>
  <w:num w:numId="62">
    <w:abstractNumId w:val="34"/>
  </w:num>
  <w:num w:numId="63">
    <w:abstractNumId w:val="87"/>
  </w:num>
  <w:num w:numId="64">
    <w:abstractNumId w:val="6"/>
  </w:num>
  <w:num w:numId="65">
    <w:abstractNumId w:val="20"/>
  </w:num>
  <w:num w:numId="66">
    <w:abstractNumId w:val="64"/>
  </w:num>
  <w:num w:numId="67">
    <w:abstractNumId w:val="51"/>
  </w:num>
  <w:num w:numId="68">
    <w:abstractNumId w:val="54"/>
  </w:num>
  <w:num w:numId="69">
    <w:abstractNumId w:val="84"/>
  </w:num>
  <w:num w:numId="70">
    <w:abstractNumId w:val="78"/>
  </w:num>
  <w:num w:numId="71">
    <w:abstractNumId w:val="91"/>
  </w:num>
  <w:num w:numId="72">
    <w:abstractNumId w:val="80"/>
  </w:num>
  <w:num w:numId="73">
    <w:abstractNumId w:val="33"/>
  </w:num>
  <w:num w:numId="74">
    <w:abstractNumId w:val="12"/>
  </w:num>
  <w:num w:numId="75">
    <w:abstractNumId w:val="5"/>
  </w:num>
  <w:num w:numId="76">
    <w:abstractNumId w:val="48"/>
  </w:num>
  <w:num w:numId="77">
    <w:abstractNumId w:val="72"/>
  </w:num>
  <w:num w:numId="78">
    <w:abstractNumId w:val="1"/>
  </w:num>
  <w:num w:numId="79">
    <w:abstractNumId w:val="61"/>
  </w:num>
  <w:num w:numId="80">
    <w:abstractNumId w:val="97"/>
  </w:num>
  <w:num w:numId="81">
    <w:abstractNumId w:val="45"/>
  </w:num>
  <w:num w:numId="82">
    <w:abstractNumId w:val="37"/>
  </w:num>
  <w:num w:numId="83">
    <w:abstractNumId w:val="17"/>
  </w:num>
  <w:num w:numId="84">
    <w:abstractNumId w:val="63"/>
  </w:num>
  <w:num w:numId="85">
    <w:abstractNumId w:val="40"/>
  </w:num>
  <w:num w:numId="86">
    <w:abstractNumId w:val="13"/>
  </w:num>
  <w:num w:numId="87">
    <w:abstractNumId w:val="23"/>
  </w:num>
  <w:num w:numId="88">
    <w:abstractNumId w:val="24"/>
  </w:num>
  <w:num w:numId="89">
    <w:abstractNumId w:val="76"/>
  </w:num>
  <w:num w:numId="90">
    <w:abstractNumId w:val="25"/>
  </w:num>
  <w:num w:numId="91">
    <w:abstractNumId w:val="94"/>
  </w:num>
  <w:num w:numId="92">
    <w:abstractNumId w:val="73"/>
  </w:num>
  <w:num w:numId="93">
    <w:abstractNumId w:val="22"/>
  </w:num>
  <w:num w:numId="94">
    <w:abstractNumId w:val="69"/>
  </w:num>
  <w:num w:numId="95">
    <w:abstractNumId w:val="93"/>
  </w:num>
  <w:num w:numId="96">
    <w:abstractNumId w:val="67"/>
  </w:num>
  <w:num w:numId="97">
    <w:abstractNumId w:val="68"/>
  </w:num>
  <w:num w:numId="98">
    <w:abstractNumId w:val="47"/>
  </w:num>
  <w:num w:numId="99">
    <w:abstractNumId w:val="38"/>
  </w:num>
  <w:num w:numId="100">
    <w:abstractNumId w:val="46"/>
  </w:num>
  <w:num w:numId="101">
    <w:abstractNumId w:val="19"/>
  </w:num>
  <w:numIdMacAtCleanup w:val="10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ileen Gusni">
    <w15:presenceInfo w15:providerId="AD" w15:userId="S::aigusni@microsoft.com::2fceca2d-9939-4950-b8c9-3cc10e6dd7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revisionView w:markup="0"/>
  <w:trackRevisions/>
  <w:styleLockTheme/>
  <w:styleLockQFSet/>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U1NLI0MTUxNjIzMjBX0lEKTi0uzszPAymwqAUARTemfCwAAAA="/>
  </w:docVars>
  <w:rsids>
    <w:rsidRoot w:val="00214A0F"/>
    <w:rsid w:val="00000047"/>
    <w:rsid w:val="0000033C"/>
    <w:rsid w:val="00000579"/>
    <w:rsid w:val="00000632"/>
    <w:rsid w:val="00000ED0"/>
    <w:rsid w:val="000010F2"/>
    <w:rsid w:val="00002B0E"/>
    <w:rsid w:val="00002BE6"/>
    <w:rsid w:val="00002EF3"/>
    <w:rsid w:val="00002F3F"/>
    <w:rsid w:val="0000301E"/>
    <w:rsid w:val="0000302B"/>
    <w:rsid w:val="00003A45"/>
    <w:rsid w:val="0000450B"/>
    <w:rsid w:val="000047D1"/>
    <w:rsid w:val="00004A14"/>
    <w:rsid w:val="00004C7E"/>
    <w:rsid w:val="00004FB0"/>
    <w:rsid w:val="0000538C"/>
    <w:rsid w:val="00005A67"/>
    <w:rsid w:val="00005BD4"/>
    <w:rsid w:val="00005F11"/>
    <w:rsid w:val="00006135"/>
    <w:rsid w:val="00006A1F"/>
    <w:rsid w:val="000070A2"/>
    <w:rsid w:val="00007189"/>
    <w:rsid w:val="00010B98"/>
    <w:rsid w:val="00011464"/>
    <w:rsid w:val="000118AC"/>
    <w:rsid w:val="00012030"/>
    <w:rsid w:val="00012BB0"/>
    <w:rsid w:val="00012E33"/>
    <w:rsid w:val="00012F33"/>
    <w:rsid w:val="0001339C"/>
    <w:rsid w:val="00013B8D"/>
    <w:rsid w:val="00014299"/>
    <w:rsid w:val="0001530D"/>
    <w:rsid w:val="00015683"/>
    <w:rsid w:val="000159F5"/>
    <w:rsid w:val="00015D2A"/>
    <w:rsid w:val="00016405"/>
    <w:rsid w:val="0001693F"/>
    <w:rsid w:val="00016ECA"/>
    <w:rsid w:val="0001723D"/>
    <w:rsid w:val="000179C9"/>
    <w:rsid w:val="00017E86"/>
    <w:rsid w:val="00021538"/>
    <w:rsid w:val="00021904"/>
    <w:rsid w:val="00022A89"/>
    <w:rsid w:val="00022E30"/>
    <w:rsid w:val="000237E2"/>
    <w:rsid w:val="00023FF3"/>
    <w:rsid w:val="00024492"/>
    <w:rsid w:val="0002458F"/>
    <w:rsid w:val="00024971"/>
    <w:rsid w:val="00025E78"/>
    <w:rsid w:val="00025FED"/>
    <w:rsid w:val="000271EB"/>
    <w:rsid w:val="0002742E"/>
    <w:rsid w:val="00027691"/>
    <w:rsid w:val="00030B15"/>
    <w:rsid w:val="00030C9C"/>
    <w:rsid w:val="000317E3"/>
    <w:rsid w:val="0003185F"/>
    <w:rsid w:val="00031ABB"/>
    <w:rsid w:val="00032D7A"/>
    <w:rsid w:val="000331FE"/>
    <w:rsid w:val="00033C6E"/>
    <w:rsid w:val="0003423D"/>
    <w:rsid w:val="000349D0"/>
    <w:rsid w:val="00034BA7"/>
    <w:rsid w:val="0003603E"/>
    <w:rsid w:val="00036277"/>
    <w:rsid w:val="000375F5"/>
    <w:rsid w:val="00037A67"/>
    <w:rsid w:val="00037BB3"/>
    <w:rsid w:val="00037C3F"/>
    <w:rsid w:val="00040BDA"/>
    <w:rsid w:val="00040DCC"/>
    <w:rsid w:val="000413BE"/>
    <w:rsid w:val="00042203"/>
    <w:rsid w:val="000429BE"/>
    <w:rsid w:val="00044785"/>
    <w:rsid w:val="000454E4"/>
    <w:rsid w:val="00045C22"/>
    <w:rsid w:val="00045F7A"/>
    <w:rsid w:val="00046D7A"/>
    <w:rsid w:val="00047077"/>
    <w:rsid w:val="00047911"/>
    <w:rsid w:val="000479F6"/>
    <w:rsid w:val="00047E02"/>
    <w:rsid w:val="000503AC"/>
    <w:rsid w:val="00051A51"/>
    <w:rsid w:val="00051B51"/>
    <w:rsid w:val="00051EC7"/>
    <w:rsid w:val="00052031"/>
    <w:rsid w:val="0005297A"/>
    <w:rsid w:val="00052F21"/>
    <w:rsid w:val="000530BE"/>
    <w:rsid w:val="000532B9"/>
    <w:rsid w:val="00053F62"/>
    <w:rsid w:val="0005578D"/>
    <w:rsid w:val="0005579B"/>
    <w:rsid w:val="00055EA6"/>
    <w:rsid w:val="000566BB"/>
    <w:rsid w:val="00056AF5"/>
    <w:rsid w:val="0005734C"/>
    <w:rsid w:val="000573EB"/>
    <w:rsid w:val="000576EB"/>
    <w:rsid w:val="00057A8F"/>
    <w:rsid w:val="00057C19"/>
    <w:rsid w:val="000606A3"/>
    <w:rsid w:val="00060FF2"/>
    <w:rsid w:val="00061F75"/>
    <w:rsid w:val="0006232B"/>
    <w:rsid w:val="0006252D"/>
    <w:rsid w:val="00062E46"/>
    <w:rsid w:val="0006367B"/>
    <w:rsid w:val="00063D5C"/>
    <w:rsid w:val="00063DC0"/>
    <w:rsid w:val="00064583"/>
    <w:rsid w:val="00064FC6"/>
    <w:rsid w:val="00065168"/>
    <w:rsid w:val="00065A09"/>
    <w:rsid w:val="00065BE9"/>
    <w:rsid w:val="000664EC"/>
    <w:rsid w:val="00066558"/>
    <w:rsid w:val="00066731"/>
    <w:rsid w:val="00066D4A"/>
    <w:rsid w:val="00066F23"/>
    <w:rsid w:val="000670B2"/>
    <w:rsid w:val="00067762"/>
    <w:rsid w:val="00067B71"/>
    <w:rsid w:val="0007002D"/>
    <w:rsid w:val="00070C64"/>
    <w:rsid w:val="00070FA2"/>
    <w:rsid w:val="000711B3"/>
    <w:rsid w:val="0007194E"/>
    <w:rsid w:val="00071BF9"/>
    <w:rsid w:val="00071E9F"/>
    <w:rsid w:val="00071F08"/>
    <w:rsid w:val="000721EC"/>
    <w:rsid w:val="000729BF"/>
    <w:rsid w:val="00072B58"/>
    <w:rsid w:val="0007348A"/>
    <w:rsid w:val="00073E6E"/>
    <w:rsid w:val="00074D09"/>
    <w:rsid w:val="000757C0"/>
    <w:rsid w:val="00075E6D"/>
    <w:rsid w:val="000760F6"/>
    <w:rsid w:val="00076248"/>
    <w:rsid w:val="00076540"/>
    <w:rsid w:val="000767EC"/>
    <w:rsid w:val="0007689C"/>
    <w:rsid w:val="0007770F"/>
    <w:rsid w:val="0007799F"/>
    <w:rsid w:val="00077C63"/>
    <w:rsid w:val="00077F77"/>
    <w:rsid w:val="000804D2"/>
    <w:rsid w:val="00080633"/>
    <w:rsid w:val="00080695"/>
    <w:rsid w:val="00081837"/>
    <w:rsid w:val="00081903"/>
    <w:rsid w:val="00081E19"/>
    <w:rsid w:val="00081FF5"/>
    <w:rsid w:val="00082C7E"/>
    <w:rsid w:val="00082FCE"/>
    <w:rsid w:val="0008471E"/>
    <w:rsid w:val="000849CB"/>
    <w:rsid w:val="00084AD8"/>
    <w:rsid w:val="00084AEA"/>
    <w:rsid w:val="00084DC7"/>
    <w:rsid w:val="00084DD3"/>
    <w:rsid w:val="00086622"/>
    <w:rsid w:val="0008694E"/>
    <w:rsid w:val="00086A9F"/>
    <w:rsid w:val="000871EB"/>
    <w:rsid w:val="00090FF5"/>
    <w:rsid w:val="00091BBC"/>
    <w:rsid w:val="00091D85"/>
    <w:rsid w:val="00092E4D"/>
    <w:rsid w:val="000934E0"/>
    <w:rsid w:val="00093B7D"/>
    <w:rsid w:val="00094713"/>
    <w:rsid w:val="0009477C"/>
    <w:rsid w:val="00095CA8"/>
    <w:rsid w:val="00095EB7"/>
    <w:rsid w:val="000963BF"/>
    <w:rsid w:val="00096F26"/>
    <w:rsid w:val="00097287"/>
    <w:rsid w:val="00097527"/>
    <w:rsid w:val="000A035C"/>
    <w:rsid w:val="000A04F9"/>
    <w:rsid w:val="000A0E4D"/>
    <w:rsid w:val="000A18EC"/>
    <w:rsid w:val="000A1C20"/>
    <w:rsid w:val="000A1DCA"/>
    <w:rsid w:val="000A1FE7"/>
    <w:rsid w:val="000A22F0"/>
    <w:rsid w:val="000A3BE8"/>
    <w:rsid w:val="000A4017"/>
    <w:rsid w:val="000A40C0"/>
    <w:rsid w:val="000A45AF"/>
    <w:rsid w:val="000A4977"/>
    <w:rsid w:val="000A5137"/>
    <w:rsid w:val="000A78C9"/>
    <w:rsid w:val="000A7FAF"/>
    <w:rsid w:val="000B0419"/>
    <w:rsid w:val="000B085A"/>
    <w:rsid w:val="000B0A6F"/>
    <w:rsid w:val="000B0ED2"/>
    <w:rsid w:val="000B111E"/>
    <w:rsid w:val="000B11ED"/>
    <w:rsid w:val="000B157E"/>
    <w:rsid w:val="000B17D6"/>
    <w:rsid w:val="000B2DCF"/>
    <w:rsid w:val="000B3AC2"/>
    <w:rsid w:val="000B3E77"/>
    <w:rsid w:val="000B4AE7"/>
    <w:rsid w:val="000B528A"/>
    <w:rsid w:val="000B55EE"/>
    <w:rsid w:val="000B5762"/>
    <w:rsid w:val="000B5AA5"/>
    <w:rsid w:val="000B5ABF"/>
    <w:rsid w:val="000B5D2C"/>
    <w:rsid w:val="000B7376"/>
    <w:rsid w:val="000B79D7"/>
    <w:rsid w:val="000C0579"/>
    <w:rsid w:val="000C06FD"/>
    <w:rsid w:val="000C0F93"/>
    <w:rsid w:val="000C1009"/>
    <w:rsid w:val="000C1D6F"/>
    <w:rsid w:val="000C2507"/>
    <w:rsid w:val="000C2D4F"/>
    <w:rsid w:val="000C5543"/>
    <w:rsid w:val="000C5A71"/>
    <w:rsid w:val="000C5D2C"/>
    <w:rsid w:val="000C5E9F"/>
    <w:rsid w:val="000C6094"/>
    <w:rsid w:val="000C68BF"/>
    <w:rsid w:val="000C6DD1"/>
    <w:rsid w:val="000C706E"/>
    <w:rsid w:val="000C7530"/>
    <w:rsid w:val="000C77AD"/>
    <w:rsid w:val="000C7B88"/>
    <w:rsid w:val="000C7EE5"/>
    <w:rsid w:val="000D09D9"/>
    <w:rsid w:val="000D1227"/>
    <w:rsid w:val="000D1FD3"/>
    <w:rsid w:val="000D2961"/>
    <w:rsid w:val="000D2A64"/>
    <w:rsid w:val="000D32C3"/>
    <w:rsid w:val="000D3E54"/>
    <w:rsid w:val="000D411A"/>
    <w:rsid w:val="000D4481"/>
    <w:rsid w:val="000D4CE7"/>
    <w:rsid w:val="000D5103"/>
    <w:rsid w:val="000D5CBE"/>
    <w:rsid w:val="000D72B8"/>
    <w:rsid w:val="000D72C0"/>
    <w:rsid w:val="000E024C"/>
    <w:rsid w:val="000E06C3"/>
    <w:rsid w:val="000E0CF6"/>
    <w:rsid w:val="000E0E82"/>
    <w:rsid w:val="000E13F6"/>
    <w:rsid w:val="000E1EA2"/>
    <w:rsid w:val="000E2C1C"/>
    <w:rsid w:val="000E3D57"/>
    <w:rsid w:val="000E3E51"/>
    <w:rsid w:val="000E48B6"/>
    <w:rsid w:val="000E4DFB"/>
    <w:rsid w:val="000E57EC"/>
    <w:rsid w:val="000E6167"/>
    <w:rsid w:val="000E70AE"/>
    <w:rsid w:val="000E77B7"/>
    <w:rsid w:val="000E7ED8"/>
    <w:rsid w:val="000F015E"/>
    <w:rsid w:val="000F02D8"/>
    <w:rsid w:val="000F0F79"/>
    <w:rsid w:val="000F106A"/>
    <w:rsid w:val="000F1426"/>
    <w:rsid w:val="000F1537"/>
    <w:rsid w:val="000F2790"/>
    <w:rsid w:val="000F2A57"/>
    <w:rsid w:val="000F3418"/>
    <w:rsid w:val="000F3839"/>
    <w:rsid w:val="000F3D1E"/>
    <w:rsid w:val="000F3DD7"/>
    <w:rsid w:val="000F412A"/>
    <w:rsid w:val="000F4951"/>
    <w:rsid w:val="000F4957"/>
    <w:rsid w:val="000F4CF5"/>
    <w:rsid w:val="000F4F86"/>
    <w:rsid w:val="000F5488"/>
    <w:rsid w:val="000F54A9"/>
    <w:rsid w:val="000F664F"/>
    <w:rsid w:val="000F6DD9"/>
    <w:rsid w:val="000F6FDF"/>
    <w:rsid w:val="000F7194"/>
    <w:rsid w:val="000F77E2"/>
    <w:rsid w:val="000F7D46"/>
    <w:rsid w:val="00100676"/>
    <w:rsid w:val="00100B63"/>
    <w:rsid w:val="00100E3C"/>
    <w:rsid w:val="001017DB"/>
    <w:rsid w:val="00101968"/>
    <w:rsid w:val="00101D1E"/>
    <w:rsid w:val="00102200"/>
    <w:rsid w:val="0010316F"/>
    <w:rsid w:val="00103818"/>
    <w:rsid w:val="00103C6B"/>
    <w:rsid w:val="00103DAF"/>
    <w:rsid w:val="00103FF9"/>
    <w:rsid w:val="00104198"/>
    <w:rsid w:val="00104351"/>
    <w:rsid w:val="00104B0B"/>
    <w:rsid w:val="0010527C"/>
    <w:rsid w:val="001059C5"/>
    <w:rsid w:val="00105D1B"/>
    <w:rsid w:val="00105D6D"/>
    <w:rsid w:val="00106088"/>
    <w:rsid w:val="00106878"/>
    <w:rsid w:val="001073B1"/>
    <w:rsid w:val="00107D8D"/>
    <w:rsid w:val="00107EA3"/>
    <w:rsid w:val="00110012"/>
    <w:rsid w:val="00110400"/>
    <w:rsid w:val="001105F5"/>
    <w:rsid w:val="00110A8A"/>
    <w:rsid w:val="00111133"/>
    <w:rsid w:val="001118B8"/>
    <w:rsid w:val="00113760"/>
    <w:rsid w:val="0011397E"/>
    <w:rsid w:val="00113DC7"/>
    <w:rsid w:val="00113E2F"/>
    <w:rsid w:val="00113E3D"/>
    <w:rsid w:val="001148A7"/>
    <w:rsid w:val="00114B3C"/>
    <w:rsid w:val="00115859"/>
    <w:rsid w:val="001164B1"/>
    <w:rsid w:val="001166EB"/>
    <w:rsid w:val="00116E06"/>
    <w:rsid w:val="0011714B"/>
    <w:rsid w:val="001172BF"/>
    <w:rsid w:val="00117741"/>
    <w:rsid w:val="00120830"/>
    <w:rsid w:val="00120CF2"/>
    <w:rsid w:val="00121382"/>
    <w:rsid w:val="001215A0"/>
    <w:rsid w:val="00122002"/>
    <w:rsid w:val="00122246"/>
    <w:rsid w:val="00122578"/>
    <w:rsid w:val="0012295A"/>
    <w:rsid w:val="00122A03"/>
    <w:rsid w:val="00122AF2"/>
    <w:rsid w:val="00123531"/>
    <w:rsid w:val="00123D51"/>
    <w:rsid w:val="00123D5E"/>
    <w:rsid w:val="00124295"/>
    <w:rsid w:val="0012435E"/>
    <w:rsid w:val="001243E1"/>
    <w:rsid w:val="0012458D"/>
    <w:rsid w:val="001250A0"/>
    <w:rsid w:val="00125781"/>
    <w:rsid w:val="00126016"/>
    <w:rsid w:val="00126328"/>
    <w:rsid w:val="001266AF"/>
    <w:rsid w:val="001276C0"/>
    <w:rsid w:val="001278FC"/>
    <w:rsid w:val="00127C42"/>
    <w:rsid w:val="0013001F"/>
    <w:rsid w:val="001301FA"/>
    <w:rsid w:val="001311FD"/>
    <w:rsid w:val="00131358"/>
    <w:rsid w:val="00131D9F"/>
    <w:rsid w:val="00132E03"/>
    <w:rsid w:val="0013344D"/>
    <w:rsid w:val="001336BA"/>
    <w:rsid w:val="00133914"/>
    <w:rsid w:val="00133B32"/>
    <w:rsid w:val="00133D66"/>
    <w:rsid w:val="00135428"/>
    <w:rsid w:val="00136CFF"/>
    <w:rsid w:val="0013704D"/>
    <w:rsid w:val="00137CD6"/>
    <w:rsid w:val="00140B04"/>
    <w:rsid w:val="00141154"/>
    <w:rsid w:val="00141A40"/>
    <w:rsid w:val="00141B7E"/>
    <w:rsid w:val="00141E2F"/>
    <w:rsid w:val="00142E6D"/>
    <w:rsid w:val="00142ED7"/>
    <w:rsid w:val="00144DB8"/>
    <w:rsid w:val="001457D2"/>
    <w:rsid w:val="00145967"/>
    <w:rsid w:val="0014671D"/>
    <w:rsid w:val="0014795D"/>
    <w:rsid w:val="00147DE2"/>
    <w:rsid w:val="00147DF0"/>
    <w:rsid w:val="00147E06"/>
    <w:rsid w:val="00150099"/>
    <w:rsid w:val="0015030E"/>
    <w:rsid w:val="00150C8A"/>
    <w:rsid w:val="00151025"/>
    <w:rsid w:val="001513BF"/>
    <w:rsid w:val="001514A4"/>
    <w:rsid w:val="001515EC"/>
    <w:rsid w:val="00151D45"/>
    <w:rsid w:val="00152429"/>
    <w:rsid w:val="00152795"/>
    <w:rsid w:val="00153646"/>
    <w:rsid w:val="00154E54"/>
    <w:rsid w:val="001553B8"/>
    <w:rsid w:val="00155AA9"/>
    <w:rsid w:val="00155DE7"/>
    <w:rsid w:val="001565DD"/>
    <w:rsid w:val="00156A81"/>
    <w:rsid w:val="0015753A"/>
    <w:rsid w:val="00157C2D"/>
    <w:rsid w:val="0016011D"/>
    <w:rsid w:val="00160164"/>
    <w:rsid w:val="0016039D"/>
    <w:rsid w:val="001609DF"/>
    <w:rsid w:val="001615AA"/>
    <w:rsid w:val="00162511"/>
    <w:rsid w:val="0016260E"/>
    <w:rsid w:val="00163021"/>
    <w:rsid w:val="001631BB"/>
    <w:rsid w:val="00165074"/>
    <w:rsid w:val="00165284"/>
    <w:rsid w:val="00165312"/>
    <w:rsid w:val="00165F92"/>
    <w:rsid w:val="001663EE"/>
    <w:rsid w:val="0016649E"/>
    <w:rsid w:val="0016710D"/>
    <w:rsid w:val="001673A8"/>
    <w:rsid w:val="0016746B"/>
    <w:rsid w:val="00167C5C"/>
    <w:rsid w:val="00170190"/>
    <w:rsid w:val="001706D0"/>
    <w:rsid w:val="0017117E"/>
    <w:rsid w:val="001712A9"/>
    <w:rsid w:val="0017137F"/>
    <w:rsid w:val="001719FB"/>
    <w:rsid w:val="00172745"/>
    <w:rsid w:val="00172985"/>
    <w:rsid w:val="00173FC6"/>
    <w:rsid w:val="001740E7"/>
    <w:rsid w:val="0017474F"/>
    <w:rsid w:val="0017485D"/>
    <w:rsid w:val="0017496E"/>
    <w:rsid w:val="00175573"/>
    <w:rsid w:val="001757EC"/>
    <w:rsid w:val="001760A5"/>
    <w:rsid w:val="0017615B"/>
    <w:rsid w:val="001763D6"/>
    <w:rsid w:val="00181343"/>
    <w:rsid w:val="00181D33"/>
    <w:rsid w:val="00181FC1"/>
    <w:rsid w:val="00182068"/>
    <w:rsid w:val="001821A8"/>
    <w:rsid w:val="00182257"/>
    <w:rsid w:val="00183BCF"/>
    <w:rsid w:val="0018434D"/>
    <w:rsid w:val="001845C2"/>
    <w:rsid w:val="001850B4"/>
    <w:rsid w:val="001870BB"/>
    <w:rsid w:val="00187A34"/>
    <w:rsid w:val="0019023D"/>
    <w:rsid w:val="00190407"/>
    <w:rsid w:val="0019060E"/>
    <w:rsid w:val="00190617"/>
    <w:rsid w:val="001907F2"/>
    <w:rsid w:val="00191869"/>
    <w:rsid w:val="00191D47"/>
    <w:rsid w:val="00191F81"/>
    <w:rsid w:val="00192C74"/>
    <w:rsid w:val="0019391E"/>
    <w:rsid w:val="00193CE3"/>
    <w:rsid w:val="00193CE7"/>
    <w:rsid w:val="001948E3"/>
    <w:rsid w:val="00195F7A"/>
    <w:rsid w:val="001963E3"/>
    <w:rsid w:val="0019658F"/>
    <w:rsid w:val="0019682B"/>
    <w:rsid w:val="00196CE2"/>
    <w:rsid w:val="00196E71"/>
    <w:rsid w:val="00196EEA"/>
    <w:rsid w:val="0019739C"/>
    <w:rsid w:val="0019758E"/>
    <w:rsid w:val="001A039D"/>
    <w:rsid w:val="001A0AF9"/>
    <w:rsid w:val="001A0F57"/>
    <w:rsid w:val="001A110F"/>
    <w:rsid w:val="001A1397"/>
    <w:rsid w:val="001A1F11"/>
    <w:rsid w:val="001A201A"/>
    <w:rsid w:val="001A20C1"/>
    <w:rsid w:val="001A27D7"/>
    <w:rsid w:val="001A2943"/>
    <w:rsid w:val="001A2A27"/>
    <w:rsid w:val="001A40A7"/>
    <w:rsid w:val="001A47E1"/>
    <w:rsid w:val="001A47FD"/>
    <w:rsid w:val="001A5035"/>
    <w:rsid w:val="001A53ED"/>
    <w:rsid w:val="001A54BD"/>
    <w:rsid w:val="001A6193"/>
    <w:rsid w:val="001A6368"/>
    <w:rsid w:val="001A6436"/>
    <w:rsid w:val="001A66C6"/>
    <w:rsid w:val="001A6952"/>
    <w:rsid w:val="001A6967"/>
    <w:rsid w:val="001A6A34"/>
    <w:rsid w:val="001A6CFE"/>
    <w:rsid w:val="001A7631"/>
    <w:rsid w:val="001A7C03"/>
    <w:rsid w:val="001A7FE6"/>
    <w:rsid w:val="001B0FA4"/>
    <w:rsid w:val="001B1647"/>
    <w:rsid w:val="001B1CED"/>
    <w:rsid w:val="001B1FD3"/>
    <w:rsid w:val="001B2015"/>
    <w:rsid w:val="001B249B"/>
    <w:rsid w:val="001B2DAC"/>
    <w:rsid w:val="001B315B"/>
    <w:rsid w:val="001B3712"/>
    <w:rsid w:val="001B3943"/>
    <w:rsid w:val="001B3E3B"/>
    <w:rsid w:val="001B4055"/>
    <w:rsid w:val="001B4CFD"/>
    <w:rsid w:val="001B528A"/>
    <w:rsid w:val="001B5E32"/>
    <w:rsid w:val="001B616E"/>
    <w:rsid w:val="001B61F6"/>
    <w:rsid w:val="001B7140"/>
    <w:rsid w:val="001B75F6"/>
    <w:rsid w:val="001B76C8"/>
    <w:rsid w:val="001C0CB4"/>
    <w:rsid w:val="001C112F"/>
    <w:rsid w:val="001C18ED"/>
    <w:rsid w:val="001C1D7C"/>
    <w:rsid w:val="001C31E8"/>
    <w:rsid w:val="001C358B"/>
    <w:rsid w:val="001C42FC"/>
    <w:rsid w:val="001C4D94"/>
    <w:rsid w:val="001C518C"/>
    <w:rsid w:val="001C5895"/>
    <w:rsid w:val="001C589E"/>
    <w:rsid w:val="001C6297"/>
    <w:rsid w:val="001C712B"/>
    <w:rsid w:val="001C7A95"/>
    <w:rsid w:val="001D0241"/>
    <w:rsid w:val="001D0BE4"/>
    <w:rsid w:val="001D0ED5"/>
    <w:rsid w:val="001D1219"/>
    <w:rsid w:val="001D1BDA"/>
    <w:rsid w:val="001D24D4"/>
    <w:rsid w:val="001D275E"/>
    <w:rsid w:val="001D2A8D"/>
    <w:rsid w:val="001D3361"/>
    <w:rsid w:val="001D48B1"/>
    <w:rsid w:val="001D4F86"/>
    <w:rsid w:val="001D5176"/>
    <w:rsid w:val="001D5F5D"/>
    <w:rsid w:val="001D66D2"/>
    <w:rsid w:val="001D6CBF"/>
    <w:rsid w:val="001D7DB6"/>
    <w:rsid w:val="001E09BB"/>
    <w:rsid w:val="001E1037"/>
    <w:rsid w:val="001E1FB9"/>
    <w:rsid w:val="001E3187"/>
    <w:rsid w:val="001E363C"/>
    <w:rsid w:val="001E44FC"/>
    <w:rsid w:val="001E4F31"/>
    <w:rsid w:val="001E56A4"/>
    <w:rsid w:val="001E5735"/>
    <w:rsid w:val="001E5824"/>
    <w:rsid w:val="001E6A3E"/>
    <w:rsid w:val="001E6B95"/>
    <w:rsid w:val="001E702C"/>
    <w:rsid w:val="001F0D2A"/>
    <w:rsid w:val="001F1191"/>
    <w:rsid w:val="001F1236"/>
    <w:rsid w:val="001F12F4"/>
    <w:rsid w:val="001F1BC6"/>
    <w:rsid w:val="001F1D05"/>
    <w:rsid w:val="001F1F85"/>
    <w:rsid w:val="001F22CE"/>
    <w:rsid w:val="001F2EA4"/>
    <w:rsid w:val="001F3140"/>
    <w:rsid w:val="001F317D"/>
    <w:rsid w:val="001F3569"/>
    <w:rsid w:val="001F3BCD"/>
    <w:rsid w:val="001F4097"/>
    <w:rsid w:val="001F4E86"/>
    <w:rsid w:val="001F6F98"/>
    <w:rsid w:val="001F724E"/>
    <w:rsid w:val="001F7A9C"/>
    <w:rsid w:val="002001B6"/>
    <w:rsid w:val="002001CC"/>
    <w:rsid w:val="00200E5F"/>
    <w:rsid w:val="00200F3A"/>
    <w:rsid w:val="00201088"/>
    <w:rsid w:val="002021C1"/>
    <w:rsid w:val="00202709"/>
    <w:rsid w:val="00203941"/>
    <w:rsid w:val="00205121"/>
    <w:rsid w:val="0020673E"/>
    <w:rsid w:val="0020683A"/>
    <w:rsid w:val="00206DF4"/>
    <w:rsid w:val="00207652"/>
    <w:rsid w:val="002078BE"/>
    <w:rsid w:val="00210423"/>
    <w:rsid w:val="00210B5D"/>
    <w:rsid w:val="00210E27"/>
    <w:rsid w:val="0021138A"/>
    <w:rsid w:val="00212DB0"/>
    <w:rsid w:val="00214378"/>
    <w:rsid w:val="002143B7"/>
    <w:rsid w:val="00214A0F"/>
    <w:rsid w:val="00214F95"/>
    <w:rsid w:val="002153AE"/>
    <w:rsid w:val="0021653A"/>
    <w:rsid w:val="00216B84"/>
    <w:rsid w:val="00216E80"/>
    <w:rsid w:val="0021733C"/>
    <w:rsid w:val="002206B3"/>
    <w:rsid w:val="002216B1"/>
    <w:rsid w:val="002221D2"/>
    <w:rsid w:val="002224BF"/>
    <w:rsid w:val="00222776"/>
    <w:rsid w:val="00222FC0"/>
    <w:rsid w:val="00223162"/>
    <w:rsid w:val="002232D5"/>
    <w:rsid w:val="00223342"/>
    <w:rsid w:val="00223697"/>
    <w:rsid w:val="00223A27"/>
    <w:rsid w:val="00223D09"/>
    <w:rsid w:val="00225007"/>
    <w:rsid w:val="00225D7F"/>
    <w:rsid w:val="0022612C"/>
    <w:rsid w:val="00226F64"/>
    <w:rsid w:val="002270BE"/>
    <w:rsid w:val="00227163"/>
    <w:rsid w:val="00227711"/>
    <w:rsid w:val="00230B4F"/>
    <w:rsid w:val="00230C25"/>
    <w:rsid w:val="00230C51"/>
    <w:rsid w:val="002314AA"/>
    <w:rsid w:val="002315B7"/>
    <w:rsid w:val="00232B2E"/>
    <w:rsid w:val="002343F6"/>
    <w:rsid w:val="002346BF"/>
    <w:rsid w:val="0023506A"/>
    <w:rsid w:val="0023530A"/>
    <w:rsid w:val="00236DE5"/>
    <w:rsid w:val="00236FBD"/>
    <w:rsid w:val="002371A0"/>
    <w:rsid w:val="00237EA2"/>
    <w:rsid w:val="00237EE3"/>
    <w:rsid w:val="00241BC7"/>
    <w:rsid w:val="00241DC5"/>
    <w:rsid w:val="0024226D"/>
    <w:rsid w:val="002439E0"/>
    <w:rsid w:val="00243D31"/>
    <w:rsid w:val="00245A9F"/>
    <w:rsid w:val="00245FDD"/>
    <w:rsid w:val="0024799F"/>
    <w:rsid w:val="00247D9C"/>
    <w:rsid w:val="00250052"/>
    <w:rsid w:val="0025066D"/>
    <w:rsid w:val="00250CAA"/>
    <w:rsid w:val="00250F47"/>
    <w:rsid w:val="002510ED"/>
    <w:rsid w:val="00251B01"/>
    <w:rsid w:val="00253927"/>
    <w:rsid w:val="00253D33"/>
    <w:rsid w:val="00253ED7"/>
    <w:rsid w:val="00253FD9"/>
    <w:rsid w:val="002544F3"/>
    <w:rsid w:val="00254731"/>
    <w:rsid w:val="00254CAC"/>
    <w:rsid w:val="00254EF8"/>
    <w:rsid w:val="00255420"/>
    <w:rsid w:val="00255E46"/>
    <w:rsid w:val="00255E81"/>
    <w:rsid w:val="00256AA9"/>
    <w:rsid w:val="0025711C"/>
    <w:rsid w:val="00257964"/>
    <w:rsid w:val="00257E55"/>
    <w:rsid w:val="002605D5"/>
    <w:rsid w:val="002619E1"/>
    <w:rsid w:val="00262669"/>
    <w:rsid w:val="002627EF"/>
    <w:rsid w:val="00262A3C"/>
    <w:rsid w:val="00263B33"/>
    <w:rsid w:val="00263C6A"/>
    <w:rsid w:val="002640B6"/>
    <w:rsid w:val="00264B1F"/>
    <w:rsid w:val="00264D65"/>
    <w:rsid w:val="0026512D"/>
    <w:rsid w:val="00265865"/>
    <w:rsid w:val="002659E5"/>
    <w:rsid w:val="00266680"/>
    <w:rsid w:val="00266C3A"/>
    <w:rsid w:val="002672FB"/>
    <w:rsid w:val="002678C2"/>
    <w:rsid w:val="002679D7"/>
    <w:rsid w:val="002708B4"/>
    <w:rsid w:val="00270AE7"/>
    <w:rsid w:val="00270CBA"/>
    <w:rsid w:val="00273538"/>
    <w:rsid w:val="00273744"/>
    <w:rsid w:val="00273B26"/>
    <w:rsid w:val="00273F88"/>
    <w:rsid w:val="00274480"/>
    <w:rsid w:val="00274494"/>
    <w:rsid w:val="00274630"/>
    <w:rsid w:val="0027466E"/>
    <w:rsid w:val="0027468D"/>
    <w:rsid w:val="0027617C"/>
    <w:rsid w:val="00276548"/>
    <w:rsid w:val="0027763B"/>
    <w:rsid w:val="00277F79"/>
    <w:rsid w:val="00280F43"/>
    <w:rsid w:val="00281B34"/>
    <w:rsid w:val="0028388D"/>
    <w:rsid w:val="0028461B"/>
    <w:rsid w:val="0028496C"/>
    <w:rsid w:val="00284F4B"/>
    <w:rsid w:val="002853AF"/>
    <w:rsid w:val="0028555B"/>
    <w:rsid w:val="0028569A"/>
    <w:rsid w:val="002859B0"/>
    <w:rsid w:val="00285A9C"/>
    <w:rsid w:val="00285B62"/>
    <w:rsid w:val="00286189"/>
    <w:rsid w:val="0028629C"/>
    <w:rsid w:val="002863C6"/>
    <w:rsid w:val="0028676D"/>
    <w:rsid w:val="002871C9"/>
    <w:rsid w:val="002878E6"/>
    <w:rsid w:val="00291527"/>
    <w:rsid w:val="002922F0"/>
    <w:rsid w:val="00292E99"/>
    <w:rsid w:val="00292FAA"/>
    <w:rsid w:val="002935F3"/>
    <w:rsid w:val="002936ED"/>
    <w:rsid w:val="002937D8"/>
    <w:rsid w:val="0029393A"/>
    <w:rsid w:val="00294531"/>
    <w:rsid w:val="00294B11"/>
    <w:rsid w:val="00294B42"/>
    <w:rsid w:val="00294DE5"/>
    <w:rsid w:val="00294E83"/>
    <w:rsid w:val="00295DCD"/>
    <w:rsid w:val="00296128"/>
    <w:rsid w:val="002963C2"/>
    <w:rsid w:val="002964B3"/>
    <w:rsid w:val="00296895"/>
    <w:rsid w:val="00296989"/>
    <w:rsid w:val="002972D6"/>
    <w:rsid w:val="00297ECF"/>
    <w:rsid w:val="002A04E2"/>
    <w:rsid w:val="002A0A79"/>
    <w:rsid w:val="002A0CAE"/>
    <w:rsid w:val="002A12DB"/>
    <w:rsid w:val="002A1309"/>
    <w:rsid w:val="002A1C43"/>
    <w:rsid w:val="002A29AA"/>
    <w:rsid w:val="002A3114"/>
    <w:rsid w:val="002A32EE"/>
    <w:rsid w:val="002A3ACA"/>
    <w:rsid w:val="002A4018"/>
    <w:rsid w:val="002A44F8"/>
    <w:rsid w:val="002A48C1"/>
    <w:rsid w:val="002A5530"/>
    <w:rsid w:val="002A5B33"/>
    <w:rsid w:val="002A5B52"/>
    <w:rsid w:val="002A5DA0"/>
    <w:rsid w:val="002A5EE1"/>
    <w:rsid w:val="002A644F"/>
    <w:rsid w:val="002A6A77"/>
    <w:rsid w:val="002B07E0"/>
    <w:rsid w:val="002B0E89"/>
    <w:rsid w:val="002B1D87"/>
    <w:rsid w:val="002B24B1"/>
    <w:rsid w:val="002B2DB6"/>
    <w:rsid w:val="002B3C8B"/>
    <w:rsid w:val="002B490E"/>
    <w:rsid w:val="002B4B68"/>
    <w:rsid w:val="002B4F01"/>
    <w:rsid w:val="002B5EF4"/>
    <w:rsid w:val="002B5FB6"/>
    <w:rsid w:val="002B609B"/>
    <w:rsid w:val="002B6EDC"/>
    <w:rsid w:val="002B7714"/>
    <w:rsid w:val="002C0206"/>
    <w:rsid w:val="002C0270"/>
    <w:rsid w:val="002C04EB"/>
    <w:rsid w:val="002C1654"/>
    <w:rsid w:val="002C3864"/>
    <w:rsid w:val="002C3DE8"/>
    <w:rsid w:val="002C41E1"/>
    <w:rsid w:val="002C430E"/>
    <w:rsid w:val="002C493B"/>
    <w:rsid w:val="002C6059"/>
    <w:rsid w:val="002C6536"/>
    <w:rsid w:val="002C72D0"/>
    <w:rsid w:val="002C7496"/>
    <w:rsid w:val="002C7CA3"/>
    <w:rsid w:val="002D1772"/>
    <w:rsid w:val="002D25BA"/>
    <w:rsid w:val="002D2785"/>
    <w:rsid w:val="002D32D7"/>
    <w:rsid w:val="002D3DBA"/>
    <w:rsid w:val="002D4C6F"/>
    <w:rsid w:val="002D51E4"/>
    <w:rsid w:val="002D5BAA"/>
    <w:rsid w:val="002D6548"/>
    <w:rsid w:val="002D6572"/>
    <w:rsid w:val="002D6CA4"/>
    <w:rsid w:val="002D6FEC"/>
    <w:rsid w:val="002E0DAD"/>
    <w:rsid w:val="002E1FA4"/>
    <w:rsid w:val="002E2A9B"/>
    <w:rsid w:val="002E2BD4"/>
    <w:rsid w:val="002E31B0"/>
    <w:rsid w:val="002E33AA"/>
    <w:rsid w:val="002E3706"/>
    <w:rsid w:val="002E457C"/>
    <w:rsid w:val="002E4CE9"/>
    <w:rsid w:val="002E4DE1"/>
    <w:rsid w:val="002E571B"/>
    <w:rsid w:val="002E77E4"/>
    <w:rsid w:val="002E7E47"/>
    <w:rsid w:val="002E7ECF"/>
    <w:rsid w:val="002F01A9"/>
    <w:rsid w:val="002F196C"/>
    <w:rsid w:val="002F22AD"/>
    <w:rsid w:val="002F2391"/>
    <w:rsid w:val="002F2B49"/>
    <w:rsid w:val="002F2EDE"/>
    <w:rsid w:val="002F346A"/>
    <w:rsid w:val="002F45DB"/>
    <w:rsid w:val="002F484F"/>
    <w:rsid w:val="002F4944"/>
    <w:rsid w:val="002F5BB7"/>
    <w:rsid w:val="002F6331"/>
    <w:rsid w:val="002F6706"/>
    <w:rsid w:val="00300666"/>
    <w:rsid w:val="0030127A"/>
    <w:rsid w:val="003013A0"/>
    <w:rsid w:val="00302342"/>
    <w:rsid w:val="0030348D"/>
    <w:rsid w:val="00304B02"/>
    <w:rsid w:val="00304D87"/>
    <w:rsid w:val="003051C0"/>
    <w:rsid w:val="00305335"/>
    <w:rsid w:val="00305484"/>
    <w:rsid w:val="0030560B"/>
    <w:rsid w:val="00306948"/>
    <w:rsid w:val="00306E93"/>
    <w:rsid w:val="003075B3"/>
    <w:rsid w:val="003076C5"/>
    <w:rsid w:val="00307DCC"/>
    <w:rsid w:val="003101C2"/>
    <w:rsid w:val="003107D6"/>
    <w:rsid w:val="00310DAF"/>
    <w:rsid w:val="0031100D"/>
    <w:rsid w:val="0031245E"/>
    <w:rsid w:val="00312A3A"/>
    <w:rsid w:val="00312ACF"/>
    <w:rsid w:val="00312CEF"/>
    <w:rsid w:val="00313064"/>
    <w:rsid w:val="00314283"/>
    <w:rsid w:val="00314D5C"/>
    <w:rsid w:val="00314F05"/>
    <w:rsid w:val="00315200"/>
    <w:rsid w:val="00315202"/>
    <w:rsid w:val="00315C54"/>
    <w:rsid w:val="00316A20"/>
    <w:rsid w:val="00316D59"/>
    <w:rsid w:val="003178C4"/>
    <w:rsid w:val="0032017C"/>
    <w:rsid w:val="00320943"/>
    <w:rsid w:val="00321783"/>
    <w:rsid w:val="00321A08"/>
    <w:rsid w:val="00321EB4"/>
    <w:rsid w:val="00325F73"/>
    <w:rsid w:val="003265C3"/>
    <w:rsid w:val="00326940"/>
    <w:rsid w:val="00326E66"/>
    <w:rsid w:val="00327A8E"/>
    <w:rsid w:val="00327BDA"/>
    <w:rsid w:val="00327EB3"/>
    <w:rsid w:val="00330220"/>
    <w:rsid w:val="00330AA7"/>
    <w:rsid w:val="00330CE1"/>
    <w:rsid w:val="003315B5"/>
    <w:rsid w:val="00332818"/>
    <w:rsid w:val="00334502"/>
    <w:rsid w:val="003348C0"/>
    <w:rsid w:val="00335C07"/>
    <w:rsid w:val="00335E04"/>
    <w:rsid w:val="003362EF"/>
    <w:rsid w:val="0033667A"/>
    <w:rsid w:val="0034045C"/>
    <w:rsid w:val="0034335B"/>
    <w:rsid w:val="003438E9"/>
    <w:rsid w:val="003444D3"/>
    <w:rsid w:val="00344F13"/>
    <w:rsid w:val="0034533F"/>
    <w:rsid w:val="00345397"/>
    <w:rsid w:val="00345497"/>
    <w:rsid w:val="00345D8D"/>
    <w:rsid w:val="00345FA7"/>
    <w:rsid w:val="003464F9"/>
    <w:rsid w:val="00346573"/>
    <w:rsid w:val="003468B6"/>
    <w:rsid w:val="00346912"/>
    <w:rsid w:val="003469CE"/>
    <w:rsid w:val="00346F2E"/>
    <w:rsid w:val="003474C7"/>
    <w:rsid w:val="00347DFA"/>
    <w:rsid w:val="00350450"/>
    <w:rsid w:val="003515E1"/>
    <w:rsid w:val="00351987"/>
    <w:rsid w:val="00352236"/>
    <w:rsid w:val="003522D1"/>
    <w:rsid w:val="00352D6B"/>
    <w:rsid w:val="003537E8"/>
    <w:rsid w:val="00354357"/>
    <w:rsid w:val="0035456D"/>
    <w:rsid w:val="003554F3"/>
    <w:rsid w:val="003561ED"/>
    <w:rsid w:val="003569C3"/>
    <w:rsid w:val="00356C25"/>
    <w:rsid w:val="00356CF1"/>
    <w:rsid w:val="00357C3F"/>
    <w:rsid w:val="003605F5"/>
    <w:rsid w:val="0036182E"/>
    <w:rsid w:val="003618FF"/>
    <w:rsid w:val="00361A33"/>
    <w:rsid w:val="003630E1"/>
    <w:rsid w:val="0036354D"/>
    <w:rsid w:val="00363CB2"/>
    <w:rsid w:val="00363E65"/>
    <w:rsid w:val="003643DD"/>
    <w:rsid w:val="00364B9B"/>
    <w:rsid w:val="003662A1"/>
    <w:rsid w:val="00367641"/>
    <w:rsid w:val="003709F6"/>
    <w:rsid w:val="00370EAB"/>
    <w:rsid w:val="0037116A"/>
    <w:rsid w:val="003717E1"/>
    <w:rsid w:val="00372C05"/>
    <w:rsid w:val="00372F8D"/>
    <w:rsid w:val="003731AA"/>
    <w:rsid w:val="00373501"/>
    <w:rsid w:val="00373668"/>
    <w:rsid w:val="003742CA"/>
    <w:rsid w:val="00374679"/>
    <w:rsid w:val="00374868"/>
    <w:rsid w:val="00375AE4"/>
    <w:rsid w:val="00375C43"/>
    <w:rsid w:val="00376240"/>
    <w:rsid w:val="003764AB"/>
    <w:rsid w:val="00376709"/>
    <w:rsid w:val="00376BB6"/>
    <w:rsid w:val="0037734D"/>
    <w:rsid w:val="0037774B"/>
    <w:rsid w:val="00377BEE"/>
    <w:rsid w:val="0038032F"/>
    <w:rsid w:val="00380954"/>
    <w:rsid w:val="00380A8E"/>
    <w:rsid w:val="00380AC7"/>
    <w:rsid w:val="00380B4B"/>
    <w:rsid w:val="003815CA"/>
    <w:rsid w:val="00381B7D"/>
    <w:rsid w:val="00381D3C"/>
    <w:rsid w:val="00382333"/>
    <w:rsid w:val="00382804"/>
    <w:rsid w:val="00382902"/>
    <w:rsid w:val="00382C0F"/>
    <w:rsid w:val="00382D9D"/>
    <w:rsid w:val="0038308D"/>
    <w:rsid w:val="00383509"/>
    <w:rsid w:val="003836B9"/>
    <w:rsid w:val="00383D4E"/>
    <w:rsid w:val="003845EC"/>
    <w:rsid w:val="003850DB"/>
    <w:rsid w:val="00385F73"/>
    <w:rsid w:val="0038650E"/>
    <w:rsid w:val="003868C2"/>
    <w:rsid w:val="003872B5"/>
    <w:rsid w:val="00387533"/>
    <w:rsid w:val="003878D7"/>
    <w:rsid w:val="00387A81"/>
    <w:rsid w:val="00390109"/>
    <w:rsid w:val="003904AE"/>
    <w:rsid w:val="003909CB"/>
    <w:rsid w:val="003911F3"/>
    <w:rsid w:val="00391313"/>
    <w:rsid w:val="00391953"/>
    <w:rsid w:val="00391A02"/>
    <w:rsid w:val="00391D59"/>
    <w:rsid w:val="00391F1D"/>
    <w:rsid w:val="00391FB6"/>
    <w:rsid w:val="00391FDF"/>
    <w:rsid w:val="003920C8"/>
    <w:rsid w:val="00392237"/>
    <w:rsid w:val="0039267B"/>
    <w:rsid w:val="00392A36"/>
    <w:rsid w:val="00392B46"/>
    <w:rsid w:val="00393112"/>
    <w:rsid w:val="003947D3"/>
    <w:rsid w:val="003949CF"/>
    <w:rsid w:val="00394E74"/>
    <w:rsid w:val="003964C8"/>
    <w:rsid w:val="00396DDF"/>
    <w:rsid w:val="00397171"/>
    <w:rsid w:val="003A0E12"/>
    <w:rsid w:val="003A1790"/>
    <w:rsid w:val="003A1D21"/>
    <w:rsid w:val="003A284D"/>
    <w:rsid w:val="003A31B2"/>
    <w:rsid w:val="003A3589"/>
    <w:rsid w:val="003A3851"/>
    <w:rsid w:val="003A38E7"/>
    <w:rsid w:val="003A48CF"/>
    <w:rsid w:val="003A4AFD"/>
    <w:rsid w:val="003A4F3F"/>
    <w:rsid w:val="003A4FB7"/>
    <w:rsid w:val="003A5184"/>
    <w:rsid w:val="003A5659"/>
    <w:rsid w:val="003A5DCE"/>
    <w:rsid w:val="003A7763"/>
    <w:rsid w:val="003A7DEB"/>
    <w:rsid w:val="003A7E85"/>
    <w:rsid w:val="003B00A5"/>
    <w:rsid w:val="003B03E3"/>
    <w:rsid w:val="003B1567"/>
    <w:rsid w:val="003B15A5"/>
    <w:rsid w:val="003B1F2D"/>
    <w:rsid w:val="003B232A"/>
    <w:rsid w:val="003B257E"/>
    <w:rsid w:val="003B36DB"/>
    <w:rsid w:val="003B4E4F"/>
    <w:rsid w:val="003B4FBA"/>
    <w:rsid w:val="003B4FC0"/>
    <w:rsid w:val="003B542F"/>
    <w:rsid w:val="003B5A33"/>
    <w:rsid w:val="003B63F1"/>
    <w:rsid w:val="003B6AD4"/>
    <w:rsid w:val="003B723E"/>
    <w:rsid w:val="003C0D48"/>
    <w:rsid w:val="003C0F06"/>
    <w:rsid w:val="003C1D43"/>
    <w:rsid w:val="003C23B8"/>
    <w:rsid w:val="003C2A60"/>
    <w:rsid w:val="003C34A8"/>
    <w:rsid w:val="003C3FAA"/>
    <w:rsid w:val="003C42A6"/>
    <w:rsid w:val="003C455B"/>
    <w:rsid w:val="003C476C"/>
    <w:rsid w:val="003C4B9D"/>
    <w:rsid w:val="003C5377"/>
    <w:rsid w:val="003C5422"/>
    <w:rsid w:val="003C60B4"/>
    <w:rsid w:val="003C6324"/>
    <w:rsid w:val="003C7377"/>
    <w:rsid w:val="003C79E6"/>
    <w:rsid w:val="003C7C60"/>
    <w:rsid w:val="003D032C"/>
    <w:rsid w:val="003D073C"/>
    <w:rsid w:val="003D0B54"/>
    <w:rsid w:val="003D0BB8"/>
    <w:rsid w:val="003D19B6"/>
    <w:rsid w:val="003D1BAB"/>
    <w:rsid w:val="003D24D3"/>
    <w:rsid w:val="003D2964"/>
    <w:rsid w:val="003D299D"/>
    <w:rsid w:val="003D2D4E"/>
    <w:rsid w:val="003D3065"/>
    <w:rsid w:val="003D30C5"/>
    <w:rsid w:val="003D3CC7"/>
    <w:rsid w:val="003D3D54"/>
    <w:rsid w:val="003D3DE3"/>
    <w:rsid w:val="003D45AE"/>
    <w:rsid w:val="003D47D6"/>
    <w:rsid w:val="003D4CE2"/>
    <w:rsid w:val="003D514C"/>
    <w:rsid w:val="003D596B"/>
    <w:rsid w:val="003D597E"/>
    <w:rsid w:val="003D62CE"/>
    <w:rsid w:val="003D685B"/>
    <w:rsid w:val="003D6B03"/>
    <w:rsid w:val="003D6DCA"/>
    <w:rsid w:val="003D707B"/>
    <w:rsid w:val="003D71D0"/>
    <w:rsid w:val="003D7C88"/>
    <w:rsid w:val="003E0022"/>
    <w:rsid w:val="003E0844"/>
    <w:rsid w:val="003E0BF2"/>
    <w:rsid w:val="003E1A56"/>
    <w:rsid w:val="003E2524"/>
    <w:rsid w:val="003E445F"/>
    <w:rsid w:val="003E466F"/>
    <w:rsid w:val="003E4838"/>
    <w:rsid w:val="003E49DF"/>
    <w:rsid w:val="003E4C3D"/>
    <w:rsid w:val="003E5207"/>
    <w:rsid w:val="003E5AC1"/>
    <w:rsid w:val="003E6167"/>
    <w:rsid w:val="003E61F9"/>
    <w:rsid w:val="003E6515"/>
    <w:rsid w:val="003E65AE"/>
    <w:rsid w:val="003E6D10"/>
    <w:rsid w:val="003E6FC2"/>
    <w:rsid w:val="003E7BF0"/>
    <w:rsid w:val="003F08CD"/>
    <w:rsid w:val="003F0FAE"/>
    <w:rsid w:val="003F1227"/>
    <w:rsid w:val="003F1720"/>
    <w:rsid w:val="003F18E8"/>
    <w:rsid w:val="003F1BF2"/>
    <w:rsid w:val="003F1EEE"/>
    <w:rsid w:val="003F2CF8"/>
    <w:rsid w:val="003F31FF"/>
    <w:rsid w:val="003F3919"/>
    <w:rsid w:val="003F4111"/>
    <w:rsid w:val="003F4F85"/>
    <w:rsid w:val="003F52F5"/>
    <w:rsid w:val="003F54B6"/>
    <w:rsid w:val="003F665D"/>
    <w:rsid w:val="003F6680"/>
    <w:rsid w:val="003F69C0"/>
    <w:rsid w:val="00400D5D"/>
    <w:rsid w:val="0040119C"/>
    <w:rsid w:val="00401748"/>
    <w:rsid w:val="004026A8"/>
    <w:rsid w:val="0040271A"/>
    <w:rsid w:val="0040303C"/>
    <w:rsid w:val="004033F6"/>
    <w:rsid w:val="0040412D"/>
    <w:rsid w:val="00404812"/>
    <w:rsid w:val="00404BBA"/>
    <w:rsid w:val="0040518D"/>
    <w:rsid w:val="00405A43"/>
    <w:rsid w:val="00405F49"/>
    <w:rsid w:val="004066FE"/>
    <w:rsid w:val="00406B85"/>
    <w:rsid w:val="00406F27"/>
    <w:rsid w:val="00407631"/>
    <w:rsid w:val="0040771A"/>
    <w:rsid w:val="00407ADE"/>
    <w:rsid w:val="00407D6D"/>
    <w:rsid w:val="004101DA"/>
    <w:rsid w:val="00410285"/>
    <w:rsid w:val="004102F1"/>
    <w:rsid w:val="004104DF"/>
    <w:rsid w:val="00410CE3"/>
    <w:rsid w:val="00410CEB"/>
    <w:rsid w:val="00410E90"/>
    <w:rsid w:val="00410FE7"/>
    <w:rsid w:val="00411042"/>
    <w:rsid w:val="0041155C"/>
    <w:rsid w:val="00411E02"/>
    <w:rsid w:val="00411E6E"/>
    <w:rsid w:val="00412F11"/>
    <w:rsid w:val="00413598"/>
    <w:rsid w:val="00413AD0"/>
    <w:rsid w:val="00413D77"/>
    <w:rsid w:val="00414274"/>
    <w:rsid w:val="00414CBF"/>
    <w:rsid w:val="00414FD4"/>
    <w:rsid w:val="0041572C"/>
    <w:rsid w:val="004160F8"/>
    <w:rsid w:val="00416658"/>
    <w:rsid w:val="0041758B"/>
    <w:rsid w:val="00417AEA"/>
    <w:rsid w:val="004205FC"/>
    <w:rsid w:val="00420966"/>
    <w:rsid w:val="00421168"/>
    <w:rsid w:val="004211B8"/>
    <w:rsid w:val="00421452"/>
    <w:rsid w:val="00421F84"/>
    <w:rsid w:val="00422409"/>
    <w:rsid w:val="00422B0D"/>
    <w:rsid w:val="00424AA6"/>
    <w:rsid w:val="004253F9"/>
    <w:rsid w:val="00426010"/>
    <w:rsid w:val="0042642B"/>
    <w:rsid w:val="00426AF1"/>
    <w:rsid w:val="00426CCF"/>
    <w:rsid w:val="00426E86"/>
    <w:rsid w:val="00426F22"/>
    <w:rsid w:val="00427958"/>
    <w:rsid w:val="00427EDD"/>
    <w:rsid w:val="0043136A"/>
    <w:rsid w:val="004313B8"/>
    <w:rsid w:val="00432BD6"/>
    <w:rsid w:val="004332F0"/>
    <w:rsid w:val="004341C4"/>
    <w:rsid w:val="0043421E"/>
    <w:rsid w:val="00434984"/>
    <w:rsid w:val="00434A46"/>
    <w:rsid w:val="00434B73"/>
    <w:rsid w:val="00434C5C"/>
    <w:rsid w:val="00435295"/>
    <w:rsid w:val="0043608A"/>
    <w:rsid w:val="00436391"/>
    <w:rsid w:val="0043686A"/>
    <w:rsid w:val="00436EB9"/>
    <w:rsid w:val="004370B8"/>
    <w:rsid w:val="00437470"/>
    <w:rsid w:val="00440359"/>
    <w:rsid w:val="004409E2"/>
    <w:rsid w:val="00441396"/>
    <w:rsid w:val="00441E94"/>
    <w:rsid w:val="00443701"/>
    <w:rsid w:val="00443930"/>
    <w:rsid w:val="0044403D"/>
    <w:rsid w:val="00444A96"/>
    <w:rsid w:val="004454E2"/>
    <w:rsid w:val="004456F9"/>
    <w:rsid w:val="0044655F"/>
    <w:rsid w:val="0044664E"/>
    <w:rsid w:val="00446A8B"/>
    <w:rsid w:val="00446BD9"/>
    <w:rsid w:val="004479A8"/>
    <w:rsid w:val="00447CA7"/>
    <w:rsid w:val="00447D8E"/>
    <w:rsid w:val="004505BC"/>
    <w:rsid w:val="0045233F"/>
    <w:rsid w:val="004528DA"/>
    <w:rsid w:val="00452F49"/>
    <w:rsid w:val="0045341B"/>
    <w:rsid w:val="00453D44"/>
    <w:rsid w:val="00455187"/>
    <w:rsid w:val="00456DFD"/>
    <w:rsid w:val="0045721D"/>
    <w:rsid w:val="00457435"/>
    <w:rsid w:val="004574D0"/>
    <w:rsid w:val="0045775B"/>
    <w:rsid w:val="00457920"/>
    <w:rsid w:val="0046072E"/>
    <w:rsid w:val="00460ECE"/>
    <w:rsid w:val="004613D9"/>
    <w:rsid w:val="004623ED"/>
    <w:rsid w:val="00462680"/>
    <w:rsid w:val="00462A1F"/>
    <w:rsid w:val="00462B58"/>
    <w:rsid w:val="00462C38"/>
    <w:rsid w:val="0046342F"/>
    <w:rsid w:val="00463619"/>
    <w:rsid w:val="004637E8"/>
    <w:rsid w:val="00463870"/>
    <w:rsid w:val="00464392"/>
    <w:rsid w:val="004643B0"/>
    <w:rsid w:val="0046442F"/>
    <w:rsid w:val="00464A95"/>
    <w:rsid w:val="00465ECE"/>
    <w:rsid w:val="00466227"/>
    <w:rsid w:val="00466A85"/>
    <w:rsid w:val="00467549"/>
    <w:rsid w:val="00467F3C"/>
    <w:rsid w:val="0047022D"/>
    <w:rsid w:val="00472098"/>
    <w:rsid w:val="00472638"/>
    <w:rsid w:val="0047311D"/>
    <w:rsid w:val="0047314B"/>
    <w:rsid w:val="00473C15"/>
    <w:rsid w:val="004746A0"/>
    <w:rsid w:val="00474C82"/>
    <w:rsid w:val="00475F60"/>
    <w:rsid w:val="00476173"/>
    <w:rsid w:val="00476D84"/>
    <w:rsid w:val="00477CA0"/>
    <w:rsid w:val="004805BE"/>
    <w:rsid w:val="00480600"/>
    <w:rsid w:val="00480633"/>
    <w:rsid w:val="00480D6D"/>
    <w:rsid w:val="004812BE"/>
    <w:rsid w:val="004820D7"/>
    <w:rsid w:val="00482437"/>
    <w:rsid w:val="00482F67"/>
    <w:rsid w:val="004838A7"/>
    <w:rsid w:val="00483A02"/>
    <w:rsid w:val="00483E6D"/>
    <w:rsid w:val="004847B0"/>
    <w:rsid w:val="0048498A"/>
    <w:rsid w:val="00484FD3"/>
    <w:rsid w:val="0048576B"/>
    <w:rsid w:val="0048638A"/>
    <w:rsid w:val="00486E01"/>
    <w:rsid w:val="00486F0C"/>
    <w:rsid w:val="004873DC"/>
    <w:rsid w:val="00487834"/>
    <w:rsid w:val="00490A5C"/>
    <w:rsid w:val="00490AA4"/>
    <w:rsid w:val="00490BDA"/>
    <w:rsid w:val="00491002"/>
    <w:rsid w:val="00491059"/>
    <w:rsid w:val="00491851"/>
    <w:rsid w:val="00491BDE"/>
    <w:rsid w:val="00492456"/>
    <w:rsid w:val="00492A40"/>
    <w:rsid w:val="00493066"/>
    <w:rsid w:val="0049360E"/>
    <w:rsid w:val="0049386F"/>
    <w:rsid w:val="00494058"/>
    <w:rsid w:val="00496694"/>
    <w:rsid w:val="004966C7"/>
    <w:rsid w:val="00496ACF"/>
    <w:rsid w:val="0049775D"/>
    <w:rsid w:val="00497D6B"/>
    <w:rsid w:val="004A0FCA"/>
    <w:rsid w:val="004A31FE"/>
    <w:rsid w:val="004A3554"/>
    <w:rsid w:val="004A4113"/>
    <w:rsid w:val="004A4392"/>
    <w:rsid w:val="004A4C35"/>
    <w:rsid w:val="004A51DD"/>
    <w:rsid w:val="004A539C"/>
    <w:rsid w:val="004A773A"/>
    <w:rsid w:val="004B1C3E"/>
    <w:rsid w:val="004B1D01"/>
    <w:rsid w:val="004B368A"/>
    <w:rsid w:val="004B37FB"/>
    <w:rsid w:val="004B424A"/>
    <w:rsid w:val="004B428F"/>
    <w:rsid w:val="004B44E6"/>
    <w:rsid w:val="004B478C"/>
    <w:rsid w:val="004B4C73"/>
    <w:rsid w:val="004B521F"/>
    <w:rsid w:val="004B591E"/>
    <w:rsid w:val="004B5CA7"/>
    <w:rsid w:val="004B68EA"/>
    <w:rsid w:val="004B6970"/>
    <w:rsid w:val="004B7287"/>
    <w:rsid w:val="004B76DF"/>
    <w:rsid w:val="004C182D"/>
    <w:rsid w:val="004C19F5"/>
    <w:rsid w:val="004C3736"/>
    <w:rsid w:val="004C380F"/>
    <w:rsid w:val="004C4201"/>
    <w:rsid w:val="004C4558"/>
    <w:rsid w:val="004C5485"/>
    <w:rsid w:val="004C57ED"/>
    <w:rsid w:val="004C5869"/>
    <w:rsid w:val="004C58E0"/>
    <w:rsid w:val="004C5AD5"/>
    <w:rsid w:val="004C5B07"/>
    <w:rsid w:val="004C5CEF"/>
    <w:rsid w:val="004C7AD7"/>
    <w:rsid w:val="004D01FD"/>
    <w:rsid w:val="004D02E4"/>
    <w:rsid w:val="004D05E7"/>
    <w:rsid w:val="004D130B"/>
    <w:rsid w:val="004D172C"/>
    <w:rsid w:val="004D1BF5"/>
    <w:rsid w:val="004D1F8C"/>
    <w:rsid w:val="004D341C"/>
    <w:rsid w:val="004D460B"/>
    <w:rsid w:val="004D4F29"/>
    <w:rsid w:val="004D4F52"/>
    <w:rsid w:val="004D5047"/>
    <w:rsid w:val="004D52C2"/>
    <w:rsid w:val="004D54C7"/>
    <w:rsid w:val="004D582D"/>
    <w:rsid w:val="004D5995"/>
    <w:rsid w:val="004D5C7B"/>
    <w:rsid w:val="004D6782"/>
    <w:rsid w:val="004D68E1"/>
    <w:rsid w:val="004E01E3"/>
    <w:rsid w:val="004E0BFA"/>
    <w:rsid w:val="004E16FA"/>
    <w:rsid w:val="004E1EAA"/>
    <w:rsid w:val="004E2235"/>
    <w:rsid w:val="004E3508"/>
    <w:rsid w:val="004E354A"/>
    <w:rsid w:val="004E3DB1"/>
    <w:rsid w:val="004E3F07"/>
    <w:rsid w:val="004E4E3A"/>
    <w:rsid w:val="004E51D5"/>
    <w:rsid w:val="004E57F5"/>
    <w:rsid w:val="004E6DBD"/>
    <w:rsid w:val="004E7279"/>
    <w:rsid w:val="004E78DC"/>
    <w:rsid w:val="004F02F8"/>
    <w:rsid w:val="004F07BF"/>
    <w:rsid w:val="004F11A8"/>
    <w:rsid w:val="004F22C0"/>
    <w:rsid w:val="004F2AB7"/>
    <w:rsid w:val="004F3CE5"/>
    <w:rsid w:val="004F44A3"/>
    <w:rsid w:val="004F47EE"/>
    <w:rsid w:val="004F4B1C"/>
    <w:rsid w:val="004F4B49"/>
    <w:rsid w:val="004F4E64"/>
    <w:rsid w:val="004F5EC1"/>
    <w:rsid w:val="004F6960"/>
    <w:rsid w:val="004F7931"/>
    <w:rsid w:val="005013CC"/>
    <w:rsid w:val="00501790"/>
    <w:rsid w:val="005032EB"/>
    <w:rsid w:val="0050346E"/>
    <w:rsid w:val="005051D6"/>
    <w:rsid w:val="00506DAC"/>
    <w:rsid w:val="00507984"/>
    <w:rsid w:val="0051048A"/>
    <w:rsid w:val="0051092A"/>
    <w:rsid w:val="00510B8B"/>
    <w:rsid w:val="00511BA3"/>
    <w:rsid w:val="00511C8D"/>
    <w:rsid w:val="005120C3"/>
    <w:rsid w:val="0051237A"/>
    <w:rsid w:val="00512917"/>
    <w:rsid w:val="0051332A"/>
    <w:rsid w:val="005137D1"/>
    <w:rsid w:val="0051516F"/>
    <w:rsid w:val="00515787"/>
    <w:rsid w:val="005157A5"/>
    <w:rsid w:val="005158CA"/>
    <w:rsid w:val="005170CB"/>
    <w:rsid w:val="0051795E"/>
    <w:rsid w:val="00517E77"/>
    <w:rsid w:val="00517F9B"/>
    <w:rsid w:val="00520144"/>
    <w:rsid w:val="005201F1"/>
    <w:rsid w:val="0052186C"/>
    <w:rsid w:val="0052194B"/>
    <w:rsid w:val="00523065"/>
    <w:rsid w:val="005231A7"/>
    <w:rsid w:val="005238A3"/>
    <w:rsid w:val="00523C2A"/>
    <w:rsid w:val="00524D5F"/>
    <w:rsid w:val="00524EDB"/>
    <w:rsid w:val="00525374"/>
    <w:rsid w:val="005254F5"/>
    <w:rsid w:val="0052583E"/>
    <w:rsid w:val="0052604C"/>
    <w:rsid w:val="005261A7"/>
    <w:rsid w:val="00526A2C"/>
    <w:rsid w:val="0052722A"/>
    <w:rsid w:val="00527435"/>
    <w:rsid w:val="00527CEE"/>
    <w:rsid w:val="0053053D"/>
    <w:rsid w:val="00530AF9"/>
    <w:rsid w:val="0053194B"/>
    <w:rsid w:val="0053220B"/>
    <w:rsid w:val="00532457"/>
    <w:rsid w:val="005325AA"/>
    <w:rsid w:val="005326A1"/>
    <w:rsid w:val="00532C75"/>
    <w:rsid w:val="00532F3F"/>
    <w:rsid w:val="00533BE6"/>
    <w:rsid w:val="00535E5B"/>
    <w:rsid w:val="005361D9"/>
    <w:rsid w:val="00540468"/>
    <w:rsid w:val="005407CC"/>
    <w:rsid w:val="005411F6"/>
    <w:rsid w:val="005415F4"/>
    <w:rsid w:val="00541848"/>
    <w:rsid w:val="0054271B"/>
    <w:rsid w:val="005427F0"/>
    <w:rsid w:val="00542ED8"/>
    <w:rsid w:val="00543108"/>
    <w:rsid w:val="0054328E"/>
    <w:rsid w:val="0054443E"/>
    <w:rsid w:val="00544DDC"/>
    <w:rsid w:val="005458B1"/>
    <w:rsid w:val="00545D72"/>
    <w:rsid w:val="005460C8"/>
    <w:rsid w:val="005477A0"/>
    <w:rsid w:val="00550111"/>
    <w:rsid w:val="00550123"/>
    <w:rsid w:val="005502B6"/>
    <w:rsid w:val="0055063D"/>
    <w:rsid w:val="005509BF"/>
    <w:rsid w:val="00550F65"/>
    <w:rsid w:val="0055193D"/>
    <w:rsid w:val="00551CEF"/>
    <w:rsid w:val="00551D42"/>
    <w:rsid w:val="00552F94"/>
    <w:rsid w:val="005530BA"/>
    <w:rsid w:val="005536F7"/>
    <w:rsid w:val="0055381D"/>
    <w:rsid w:val="00553B52"/>
    <w:rsid w:val="00553E70"/>
    <w:rsid w:val="00553F66"/>
    <w:rsid w:val="00554A47"/>
    <w:rsid w:val="00554F33"/>
    <w:rsid w:val="0055548F"/>
    <w:rsid w:val="00555518"/>
    <w:rsid w:val="00555CE2"/>
    <w:rsid w:val="00556404"/>
    <w:rsid w:val="00557C9E"/>
    <w:rsid w:val="00560085"/>
    <w:rsid w:val="00560132"/>
    <w:rsid w:val="005607DA"/>
    <w:rsid w:val="00560A0C"/>
    <w:rsid w:val="00560DDB"/>
    <w:rsid w:val="005615E9"/>
    <w:rsid w:val="00561F1F"/>
    <w:rsid w:val="00562109"/>
    <w:rsid w:val="005624FA"/>
    <w:rsid w:val="00563890"/>
    <w:rsid w:val="0056476D"/>
    <w:rsid w:val="0056486E"/>
    <w:rsid w:val="005648DE"/>
    <w:rsid w:val="0056500F"/>
    <w:rsid w:val="005652C5"/>
    <w:rsid w:val="0056711E"/>
    <w:rsid w:val="0056784C"/>
    <w:rsid w:val="00567AC0"/>
    <w:rsid w:val="00567DE9"/>
    <w:rsid w:val="005703A0"/>
    <w:rsid w:val="00570497"/>
    <w:rsid w:val="005704AB"/>
    <w:rsid w:val="00570698"/>
    <w:rsid w:val="00570B86"/>
    <w:rsid w:val="005719DB"/>
    <w:rsid w:val="00571D69"/>
    <w:rsid w:val="0057311B"/>
    <w:rsid w:val="00573E82"/>
    <w:rsid w:val="0057409B"/>
    <w:rsid w:val="00575395"/>
    <w:rsid w:val="005753CC"/>
    <w:rsid w:val="00575668"/>
    <w:rsid w:val="0057573F"/>
    <w:rsid w:val="0057598F"/>
    <w:rsid w:val="00575D5C"/>
    <w:rsid w:val="00575ED0"/>
    <w:rsid w:val="00576071"/>
    <w:rsid w:val="00576677"/>
    <w:rsid w:val="00576FB3"/>
    <w:rsid w:val="005776BA"/>
    <w:rsid w:val="005804E4"/>
    <w:rsid w:val="005804EE"/>
    <w:rsid w:val="00582BC8"/>
    <w:rsid w:val="00582CEE"/>
    <w:rsid w:val="005830DA"/>
    <w:rsid w:val="00583128"/>
    <w:rsid w:val="005831ED"/>
    <w:rsid w:val="00583665"/>
    <w:rsid w:val="00584230"/>
    <w:rsid w:val="005844DD"/>
    <w:rsid w:val="00585DE1"/>
    <w:rsid w:val="00585FFC"/>
    <w:rsid w:val="005865A7"/>
    <w:rsid w:val="0058672D"/>
    <w:rsid w:val="00586B26"/>
    <w:rsid w:val="00587229"/>
    <w:rsid w:val="00587B8C"/>
    <w:rsid w:val="005909F0"/>
    <w:rsid w:val="00591623"/>
    <w:rsid w:val="00591EC8"/>
    <w:rsid w:val="005938BA"/>
    <w:rsid w:val="00593D21"/>
    <w:rsid w:val="005945EA"/>
    <w:rsid w:val="00595DDD"/>
    <w:rsid w:val="00596048"/>
    <w:rsid w:val="005966D9"/>
    <w:rsid w:val="005967C1"/>
    <w:rsid w:val="00596F0E"/>
    <w:rsid w:val="00597259"/>
    <w:rsid w:val="00597A84"/>
    <w:rsid w:val="00597C46"/>
    <w:rsid w:val="005A020E"/>
    <w:rsid w:val="005A0523"/>
    <w:rsid w:val="005A0AE3"/>
    <w:rsid w:val="005A0B8D"/>
    <w:rsid w:val="005A0C35"/>
    <w:rsid w:val="005A14DD"/>
    <w:rsid w:val="005A1548"/>
    <w:rsid w:val="005A16A1"/>
    <w:rsid w:val="005A232A"/>
    <w:rsid w:val="005A2C55"/>
    <w:rsid w:val="005A2E6F"/>
    <w:rsid w:val="005A37ED"/>
    <w:rsid w:val="005A3CB4"/>
    <w:rsid w:val="005A42BB"/>
    <w:rsid w:val="005A5745"/>
    <w:rsid w:val="005A5D18"/>
    <w:rsid w:val="005A6392"/>
    <w:rsid w:val="005A6581"/>
    <w:rsid w:val="005A787E"/>
    <w:rsid w:val="005A78D4"/>
    <w:rsid w:val="005A79D1"/>
    <w:rsid w:val="005A7F73"/>
    <w:rsid w:val="005B011C"/>
    <w:rsid w:val="005B03AE"/>
    <w:rsid w:val="005B071F"/>
    <w:rsid w:val="005B12FA"/>
    <w:rsid w:val="005B19B8"/>
    <w:rsid w:val="005B1A30"/>
    <w:rsid w:val="005B3067"/>
    <w:rsid w:val="005B3082"/>
    <w:rsid w:val="005B3FF8"/>
    <w:rsid w:val="005B40A5"/>
    <w:rsid w:val="005B437B"/>
    <w:rsid w:val="005B48EB"/>
    <w:rsid w:val="005B4D69"/>
    <w:rsid w:val="005B4D6D"/>
    <w:rsid w:val="005B5210"/>
    <w:rsid w:val="005B5423"/>
    <w:rsid w:val="005B5C32"/>
    <w:rsid w:val="005B734D"/>
    <w:rsid w:val="005B7897"/>
    <w:rsid w:val="005B7B16"/>
    <w:rsid w:val="005C059A"/>
    <w:rsid w:val="005C0757"/>
    <w:rsid w:val="005C0A97"/>
    <w:rsid w:val="005C3893"/>
    <w:rsid w:val="005C3951"/>
    <w:rsid w:val="005C396C"/>
    <w:rsid w:val="005C451A"/>
    <w:rsid w:val="005C65C7"/>
    <w:rsid w:val="005D04B8"/>
    <w:rsid w:val="005D0D31"/>
    <w:rsid w:val="005D112E"/>
    <w:rsid w:val="005D14EB"/>
    <w:rsid w:val="005D23B0"/>
    <w:rsid w:val="005D23DF"/>
    <w:rsid w:val="005D2EF7"/>
    <w:rsid w:val="005D3177"/>
    <w:rsid w:val="005D39C0"/>
    <w:rsid w:val="005D3E08"/>
    <w:rsid w:val="005D3E68"/>
    <w:rsid w:val="005D499C"/>
    <w:rsid w:val="005D4DC9"/>
    <w:rsid w:val="005D5FD6"/>
    <w:rsid w:val="005D611D"/>
    <w:rsid w:val="005D689E"/>
    <w:rsid w:val="005D77C1"/>
    <w:rsid w:val="005E073B"/>
    <w:rsid w:val="005E12C1"/>
    <w:rsid w:val="005E13AB"/>
    <w:rsid w:val="005E1BB3"/>
    <w:rsid w:val="005E2008"/>
    <w:rsid w:val="005E29E8"/>
    <w:rsid w:val="005E2D79"/>
    <w:rsid w:val="005E2F0C"/>
    <w:rsid w:val="005E305C"/>
    <w:rsid w:val="005E3070"/>
    <w:rsid w:val="005E38AF"/>
    <w:rsid w:val="005E3AB0"/>
    <w:rsid w:val="005E3AFB"/>
    <w:rsid w:val="005E4064"/>
    <w:rsid w:val="005E40D9"/>
    <w:rsid w:val="005E4237"/>
    <w:rsid w:val="005E4433"/>
    <w:rsid w:val="005E60BE"/>
    <w:rsid w:val="005E6C7F"/>
    <w:rsid w:val="005E7589"/>
    <w:rsid w:val="005F00C8"/>
    <w:rsid w:val="005F05F7"/>
    <w:rsid w:val="005F1734"/>
    <w:rsid w:val="005F1A1A"/>
    <w:rsid w:val="005F1BFB"/>
    <w:rsid w:val="005F1DC0"/>
    <w:rsid w:val="005F25EB"/>
    <w:rsid w:val="005F27B4"/>
    <w:rsid w:val="005F2A27"/>
    <w:rsid w:val="005F2A4B"/>
    <w:rsid w:val="005F2A4F"/>
    <w:rsid w:val="005F30A4"/>
    <w:rsid w:val="005F31A8"/>
    <w:rsid w:val="005F3970"/>
    <w:rsid w:val="005F3E8F"/>
    <w:rsid w:val="005F4B66"/>
    <w:rsid w:val="005F5013"/>
    <w:rsid w:val="005F50FB"/>
    <w:rsid w:val="005F69F6"/>
    <w:rsid w:val="005F7304"/>
    <w:rsid w:val="005F7DFD"/>
    <w:rsid w:val="00600EA2"/>
    <w:rsid w:val="0060208A"/>
    <w:rsid w:val="0060254A"/>
    <w:rsid w:val="00602620"/>
    <w:rsid w:val="00603E70"/>
    <w:rsid w:val="006042C9"/>
    <w:rsid w:val="006047BC"/>
    <w:rsid w:val="0060499D"/>
    <w:rsid w:val="00604AB3"/>
    <w:rsid w:val="00604EA1"/>
    <w:rsid w:val="00605C3C"/>
    <w:rsid w:val="006060D1"/>
    <w:rsid w:val="0060700A"/>
    <w:rsid w:val="00607AB0"/>
    <w:rsid w:val="00607CC3"/>
    <w:rsid w:val="00610E28"/>
    <w:rsid w:val="00610EEE"/>
    <w:rsid w:val="00611B4E"/>
    <w:rsid w:val="00611FE9"/>
    <w:rsid w:val="00612121"/>
    <w:rsid w:val="00612309"/>
    <w:rsid w:val="00612A5F"/>
    <w:rsid w:val="00612D48"/>
    <w:rsid w:val="00613199"/>
    <w:rsid w:val="006131F7"/>
    <w:rsid w:val="006132B9"/>
    <w:rsid w:val="00613ACC"/>
    <w:rsid w:val="0061463B"/>
    <w:rsid w:val="00615CB8"/>
    <w:rsid w:val="00615EA2"/>
    <w:rsid w:val="00616B36"/>
    <w:rsid w:val="00616C8E"/>
    <w:rsid w:val="00616D91"/>
    <w:rsid w:val="006171BF"/>
    <w:rsid w:val="00617E40"/>
    <w:rsid w:val="00621090"/>
    <w:rsid w:val="006215FF"/>
    <w:rsid w:val="0062188D"/>
    <w:rsid w:val="00621BA8"/>
    <w:rsid w:val="00622387"/>
    <w:rsid w:val="006226E2"/>
    <w:rsid w:val="0062284D"/>
    <w:rsid w:val="006228AF"/>
    <w:rsid w:val="00623455"/>
    <w:rsid w:val="00623484"/>
    <w:rsid w:val="006238A7"/>
    <w:rsid w:val="00623C1F"/>
    <w:rsid w:val="00623C2D"/>
    <w:rsid w:val="00623D68"/>
    <w:rsid w:val="0062461D"/>
    <w:rsid w:val="00625775"/>
    <w:rsid w:val="006257EF"/>
    <w:rsid w:val="00625B23"/>
    <w:rsid w:val="006267A5"/>
    <w:rsid w:val="00626C0E"/>
    <w:rsid w:val="00626F51"/>
    <w:rsid w:val="00627D5E"/>
    <w:rsid w:val="00627EFB"/>
    <w:rsid w:val="006305C9"/>
    <w:rsid w:val="00630786"/>
    <w:rsid w:val="006318A3"/>
    <w:rsid w:val="00631AB3"/>
    <w:rsid w:val="00631B6E"/>
    <w:rsid w:val="00631C0E"/>
    <w:rsid w:val="00631DE7"/>
    <w:rsid w:val="0063210A"/>
    <w:rsid w:val="00632FE2"/>
    <w:rsid w:val="0063397A"/>
    <w:rsid w:val="00633C18"/>
    <w:rsid w:val="00633FFD"/>
    <w:rsid w:val="00634885"/>
    <w:rsid w:val="006353C3"/>
    <w:rsid w:val="006358D4"/>
    <w:rsid w:val="00635E61"/>
    <w:rsid w:val="0063618C"/>
    <w:rsid w:val="006364B1"/>
    <w:rsid w:val="0063678D"/>
    <w:rsid w:val="006367F7"/>
    <w:rsid w:val="006372C1"/>
    <w:rsid w:val="006376E8"/>
    <w:rsid w:val="00637731"/>
    <w:rsid w:val="006378C5"/>
    <w:rsid w:val="00637982"/>
    <w:rsid w:val="006402B4"/>
    <w:rsid w:val="006405A2"/>
    <w:rsid w:val="00640A4D"/>
    <w:rsid w:val="00641860"/>
    <w:rsid w:val="00641882"/>
    <w:rsid w:val="00641AAB"/>
    <w:rsid w:val="00641C97"/>
    <w:rsid w:val="006423EF"/>
    <w:rsid w:val="00643E11"/>
    <w:rsid w:val="006453D8"/>
    <w:rsid w:val="00647560"/>
    <w:rsid w:val="006475DA"/>
    <w:rsid w:val="00647616"/>
    <w:rsid w:val="006478E1"/>
    <w:rsid w:val="0065071F"/>
    <w:rsid w:val="00650856"/>
    <w:rsid w:val="00651579"/>
    <w:rsid w:val="006528D4"/>
    <w:rsid w:val="00652E34"/>
    <w:rsid w:val="00654A4C"/>
    <w:rsid w:val="00654D61"/>
    <w:rsid w:val="00656030"/>
    <w:rsid w:val="00656757"/>
    <w:rsid w:val="00656850"/>
    <w:rsid w:val="00656B7F"/>
    <w:rsid w:val="00656D9C"/>
    <w:rsid w:val="00657000"/>
    <w:rsid w:val="0065714E"/>
    <w:rsid w:val="00657D87"/>
    <w:rsid w:val="00657EBA"/>
    <w:rsid w:val="006602AE"/>
    <w:rsid w:val="006603F0"/>
    <w:rsid w:val="00660ADB"/>
    <w:rsid w:val="00660CEC"/>
    <w:rsid w:val="00660D6D"/>
    <w:rsid w:val="00660DA9"/>
    <w:rsid w:val="00660EF6"/>
    <w:rsid w:val="00660F1A"/>
    <w:rsid w:val="006615E6"/>
    <w:rsid w:val="0066178C"/>
    <w:rsid w:val="00662887"/>
    <w:rsid w:val="00662CA4"/>
    <w:rsid w:val="00662E7D"/>
    <w:rsid w:val="006635ED"/>
    <w:rsid w:val="00663B9C"/>
    <w:rsid w:val="006646BE"/>
    <w:rsid w:val="00664ECC"/>
    <w:rsid w:val="00666076"/>
    <w:rsid w:val="006672E5"/>
    <w:rsid w:val="0066757C"/>
    <w:rsid w:val="006675F1"/>
    <w:rsid w:val="00670227"/>
    <w:rsid w:val="006703F2"/>
    <w:rsid w:val="00670D95"/>
    <w:rsid w:val="00671738"/>
    <w:rsid w:val="0067177A"/>
    <w:rsid w:val="00671D86"/>
    <w:rsid w:val="00671EB3"/>
    <w:rsid w:val="00672021"/>
    <w:rsid w:val="006723C5"/>
    <w:rsid w:val="00672798"/>
    <w:rsid w:val="0067283E"/>
    <w:rsid w:val="00672888"/>
    <w:rsid w:val="00672A33"/>
    <w:rsid w:val="00673A27"/>
    <w:rsid w:val="0067423A"/>
    <w:rsid w:val="00674846"/>
    <w:rsid w:val="00675C9A"/>
    <w:rsid w:val="00675D4D"/>
    <w:rsid w:val="00676F16"/>
    <w:rsid w:val="00677667"/>
    <w:rsid w:val="006803E0"/>
    <w:rsid w:val="00680597"/>
    <w:rsid w:val="00680891"/>
    <w:rsid w:val="0068114C"/>
    <w:rsid w:val="00682090"/>
    <w:rsid w:val="006820BE"/>
    <w:rsid w:val="0068326B"/>
    <w:rsid w:val="00683361"/>
    <w:rsid w:val="006838EB"/>
    <w:rsid w:val="00683CD2"/>
    <w:rsid w:val="00684559"/>
    <w:rsid w:val="006852BE"/>
    <w:rsid w:val="0068581B"/>
    <w:rsid w:val="00686450"/>
    <w:rsid w:val="00686A17"/>
    <w:rsid w:val="00687035"/>
    <w:rsid w:val="00687054"/>
    <w:rsid w:val="00687C80"/>
    <w:rsid w:val="006904D8"/>
    <w:rsid w:val="006906AD"/>
    <w:rsid w:val="0069147A"/>
    <w:rsid w:val="00691C37"/>
    <w:rsid w:val="00693B8C"/>
    <w:rsid w:val="006940B9"/>
    <w:rsid w:val="0069645B"/>
    <w:rsid w:val="00697D33"/>
    <w:rsid w:val="00697D3B"/>
    <w:rsid w:val="006A0CAC"/>
    <w:rsid w:val="006A1336"/>
    <w:rsid w:val="006A1B41"/>
    <w:rsid w:val="006A25D7"/>
    <w:rsid w:val="006A2704"/>
    <w:rsid w:val="006A273E"/>
    <w:rsid w:val="006A3391"/>
    <w:rsid w:val="006A35FB"/>
    <w:rsid w:val="006A42A7"/>
    <w:rsid w:val="006A4488"/>
    <w:rsid w:val="006A46C3"/>
    <w:rsid w:val="006A56C0"/>
    <w:rsid w:val="006A6A99"/>
    <w:rsid w:val="006A6FF3"/>
    <w:rsid w:val="006A72C7"/>
    <w:rsid w:val="006A7AC8"/>
    <w:rsid w:val="006A7E8B"/>
    <w:rsid w:val="006B0D3C"/>
    <w:rsid w:val="006B0E0C"/>
    <w:rsid w:val="006B108D"/>
    <w:rsid w:val="006B1126"/>
    <w:rsid w:val="006B18F4"/>
    <w:rsid w:val="006B1B24"/>
    <w:rsid w:val="006B1F4B"/>
    <w:rsid w:val="006B24B7"/>
    <w:rsid w:val="006B363F"/>
    <w:rsid w:val="006B371E"/>
    <w:rsid w:val="006B3D85"/>
    <w:rsid w:val="006B4540"/>
    <w:rsid w:val="006B54B7"/>
    <w:rsid w:val="006B5520"/>
    <w:rsid w:val="006B71D3"/>
    <w:rsid w:val="006B786D"/>
    <w:rsid w:val="006B7C67"/>
    <w:rsid w:val="006C043D"/>
    <w:rsid w:val="006C0973"/>
    <w:rsid w:val="006C09DA"/>
    <w:rsid w:val="006C10A2"/>
    <w:rsid w:val="006C20DB"/>
    <w:rsid w:val="006C337E"/>
    <w:rsid w:val="006C5807"/>
    <w:rsid w:val="006C5C2F"/>
    <w:rsid w:val="006C5F50"/>
    <w:rsid w:val="006C5FA9"/>
    <w:rsid w:val="006C6003"/>
    <w:rsid w:val="006C65D3"/>
    <w:rsid w:val="006C69D6"/>
    <w:rsid w:val="006C747C"/>
    <w:rsid w:val="006D012B"/>
    <w:rsid w:val="006D023D"/>
    <w:rsid w:val="006D074B"/>
    <w:rsid w:val="006D0AB7"/>
    <w:rsid w:val="006D1421"/>
    <w:rsid w:val="006D1A67"/>
    <w:rsid w:val="006D234F"/>
    <w:rsid w:val="006D2634"/>
    <w:rsid w:val="006D2733"/>
    <w:rsid w:val="006D2B36"/>
    <w:rsid w:val="006D2E4C"/>
    <w:rsid w:val="006D3BF6"/>
    <w:rsid w:val="006D4606"/>
    <w:rsid w:val="006D4B9E"/>
    <w:rsid w:val="006D6148"/>
    <w:rsid w:val="006D661F"/>
    <w:rsid w:val="006D738E"/>
    <w:rsid w:val="006E0128"/>
    <w:rsid w:val="006E038B"/>
    <w:rsid w:val="006E04F3"/>
    <w:rsid w:val="006E0C59"/>
    <w:rsid w:val="006E0E5E"/>
    <w:rsid w:val="006E13AE"/>
    <w:rsid w:val="006E1DB3"/>
    <w:rsid w:val="006E30BC"/>
    <w:rsid w:val="006E3A4A"/>
    <w:rsid w:val="006E456C"/>
    <w:rsid w:val="006E4BEC"/>
    <w:rsid w:val="006E60EB"/>
    <w:rsid w:val="006E694C"/>
    <w:rsid w:val="006E787C"/>
    <w:rsid w:val="006F033B"/>
    <w:rsid w:val="006F0C28"/>
    <w:rsid w:val="006F105B"/>
    <w:rsid w:val="006F150A"/>
    <w:rsid w:val="006F22FB"/>
    <w:rsid w:val="006F2C7B"/>
    <w:rsid w:val="006F3AA4"/>
    <w:rsid w:val="006F4089"/>
    <w:rsid w:val="006F6C96"/>
    <w:rsid w:val="006F6FD6"/>
    <w:rsid w:val="006F7584"/>
    <w:rsid w:val="006F771A"/>
    <w:rsid w:val="006F7824"/>
    <w:rsid w:val="006F787F"/>
    <w:rsid w:val="006F7A34"/>
    <w:rsid w:val="007000A8"/>
    <w:rsid w:val="00700997"/>
    <w:rsid w:val="00701003"/>
    <w:rsid w:val="007013A3"/>
    <w:rsid w:val="007016C0"/>
    <w:rsid w:val="00701EF9"/>
    <w:rsid w:val="00701F7A"/>
    <w:rsid w:val="00702034"/>
    <w:rsid w:val="00702CFC"/>
    <w:rsid w:val="00702F10"/>
    <w:rsid w:val="0070357D"/>
    <w:rsid w:val="007036FF"/>
    <w:rsid w:val="00703898"/>
    <w:rsid w:val="00703B51"/>
    <w:rsid w:val="007040DD"/>
    <w:rsid w:val="0070676F"/>
    <w:rsid w:val="00706B68"/>
    <w:rsid w:val="00706DDA"/>
    <w:rsid w:val="0070716D"/>
    <w:rsid w:val="00710B05"/>
    <w:rsid w:val="0071118C"/>
    <w:rsid w:val="00711BB0"/>
    <w:rsid w:val="007121D5"/>
    <w:rsid w:val="00713A43"/>
    <w:rsid w:val="00713E94"/>
    <w:rsid w:val="0071421B"/>
    <w:rsid w:val="00714FA1"/>
    <w:rsid w:val="00714FEB"/>
    <w:rsid w:val="0071518C"/>
    <w:rsid w:val="00715350"/>
    <w:rsid w:val="007159C2"/>
    <w:rsid w:val="00715E5F"/>
    <w:rsid w:val="00715E94"/>
    <w:rsid w:val="007160BA"/>
    <w:rsid w:val="007161C5"/>
    <w:rsid w:val="00717330"/>
    <w:rsid w:val="007175C3"/>
    <w:rsid w:val="00717D37"/>
    <w:rsid w:val="007204C1"/>
    <w:rsid w:val="00720EFC"/>
    <w:rsid w:val="007213A3"/>
    <w:rsid w:val="007215A7"/>
    <w:rsid w:val="0072201D"/>
    <w:rsid w:val="00722A90"/>
    <w:rsid w:val="00722E7D"/>
    <w:rsid w:val="007249F0"/>
    <w:rsid w:val="00725C19"/>
    <w:rsid w:val="00727043"/>
    <w:rsid w:val="00727343"/>
    <w:rsid w:val="00727533"/>
    <w:rsid w:val="00727E13"/>
    <w:rsid w:val="0073004A"/>
    <w:rsid w:val="00730EE0"/>
    <w:rsid w:val="007310D2"/>
    <w:rsid w:val="0073180C"/>
    <w:rsid w:val="00731A4A"/>
    <w:rsid w:val="00731B98"/>
    <w:rsid w:val="0073202A"/>
    <w:rsid w:val="007322D9"/>
    <w:rsid w:val="00732487"/>
    <w:rsid w:val="00732735"/>
    <w:rsid w:val="00733845"/>
    <w:rsid w:val="00734754"/>
    <w:rsid w:val="00734774"/>
    <w:rsid w:val="00734EFB"/>
    <w:rsid w:val="0073561C"/>
    <w:rsid w:val="007357F7"/>
    <w:rsid w:val="00735988"/>
    <w:rsid w:val="007364CE"/>
    <w:rsid w:val="0073711D"/>
    <w:rsid w:val="007373F2"/>
    <w:rsid w:val="00737B3A"/>
    <w:rsid w:val="00740C07"/>
    <w:rsid w:val="00742085"/>
    <w:rsid w:val="00742118"/>
    <w:rsid w:val="00742249"/>
    <w:rsid w:val="00742A8D"/>
    <w:rsid w:val="0074383C"/>
    <w:rsid w:val="007439FC"/>
    <w:rsid w:val="00743A98"/>
    <w:rsid w:val="007449A8"/>
    <w:rsid w:val="00744CFE"/>
    <w:rsid w:val="00744DA9"/>
    <w:rsid w:val="007450AA"/>
    <w:rsid w:val="00745F44"/>
    <w:rsid w:val="0074602F"/>
    <w:rsid w:val="007460A9"/>
    <w:rsid w:val="007474E7"/>
    <w:rsid w:val="00747658"/>
    <w:rsid w:val="00747BD3"/>
    <w:rsid w:val="0075066C"/>
    <w:rsid w:val="00750E7F"/>
    <w:rsid w:val="0075110D"/>
    <w:rsid w:val="00751608"/>
    <w:rsid w:val="00751910"/>
    <w:rsid w:val="0075195D"/>
    <w:rsid w:val="0075217F"/>
    <w:rsid w:val="007529E1"/>
    <w:rsid w:val="00752DEF"/>
    <w:rsid w:val="007539BB"/>
    <w:rsid w:val="00753CA5"/>
    <w:rsid w:val="00753DC5"/>
    <w:rsid w:val="007544C4"/>
    <w:rsid w:val="00754580"/>
    <w:rsid w:val="0075543D"/>
    <w:rsid w:val="00755CC1"/>
    <w:rsid w:val="0075652B"/>
    <w:rsid w:val="00756D75"/>
    <w:rsid w:val="00756FD2"/>
    <w:rsid w:val="00757B7C"/>
    <w:rsid w:val="00760D1E"/>
    <w:rsid w:val="00761359"/>
    <w:rsid w:val="007613D1"/>
    <w:rsid w:val="00761487"/>
    <w:rsid w:val="0076154D"/>
    <w:rsid w:val="0076181C"/>
    <w:rsid w:val="00761BD5"/>
    <w:rsid w:val="00762676"/>
    <w:rsid w:val="00763322"/>
    <w:rsid w:val="00763498"/>
    <w:rsid w:val="00763EA5"/>
    <w:rsid w:val="00764812"/>
    <w:rsid w:val="00764959"/>
    <w:rsid w:val="00764D1E"/>
    <w:rsid w:val="00764FB4"/>
    <w:rsid w:val="0076574F"/>
    <w:rsid w:val="00765A29"/>
    <w:rsid w:val="00765D4F"/>
    <w:rsid w:val="00766255"/>
    <w:rsid w:val="007664DA"/>
    <w:rsid w:val="00766665"/>
    <w:rsid w:val="00767F24"/>
    <w:rsid w:val="007700CC"/>
    <w:rsid w:val="00770408"/>
    <w:rsid w:val="00770F59"/>
    <w:rsid w:val="007717C6"/>
    <w:rsid w:val="007718FE"/>
    <w:rsid w:val="00771D3E"/>
    <w:rsid w:val="00772046"/>
    <w:rsid w:val="007736F0"/>
    <w:rsid w:val="00774542"/>
    <w:rsid w:val="007748E3"/>
    <w:rsid w:val="00774B3F"/>
    <w:rsid w:val="00774BA9"/>
    <w:rsid w:val="00775A9F"/>
    <w:rsid w:val="007764F4"/>
    <w:rsid w:val="00776683"/>
    <w:rsid w:val="00776700"/>
    <w:rsid w:val="007768FD"/>
    <w:rsid w:val="00776989"/>
    <w:rsid w:val="00776E5D"/>
    <w:rsid w:val="00776F13"/>
    <w:rsid w:val="00777042"/>
    <w:rsid w:val="0077714E"/>
    <w:rsid w:val="00777EF8"/>
    <w:rsid w:val="00780338"/>
    <w:rsid w:val="00780E28"/>
    <w:rsid w:val="00780F97"/>
    <w:rsid w:val="007810BE"/>
    <w:rsid w:val="0078153B"/>
    <w:rsid w:val="00781615"/>
    <w:rsid w:val="00781F65"/>
    <w:rsid w:val="00782C63"/>
    <w:rsid w:val="00782D90"/>
    <w:rsid w:val="00782D92"/>
    <w:rsid w:val="00782ED0"/>
    <w:rsid w:val="0078365F"/>
    <w:rsid w:val="00784BF7"/>
    <w:rsid w:val="007852AC"/>
    <w:rsid w:val="007854A2"/>
    <w:rsid w:val="00785F21"/>
    <w:rsid w:val="007873E4"/>
    <w:rsid w:val="0078752C"/>
    <w:rsid w:val="00787ED5"/>
    <w:rsid w:val="0079064D"/>
    <w:rsid w:val="00790975"/>
    <w:rsid w:val="007912FE"/>
    <w:rsid w:val="00791B18"/>
    <w:rsid w:val="00791C2D"/>
    <w:rsid w:val="00791F9E"/>
    <w:rsid w:val="00792C82"/>
    <w:rsid w:val="00793583"/>
    <w:rsid w:val="00793C5A"/>
    <w:rsid w:val="00793D71"/>
    <w:rsid w:val="00793E1F"/>
    <w:rsid w:val="00793F08"/>
    <w:rsid w:val="0079508B"/>
    <w:rsid w:val="0079512F"/>
    <w:rsid w:val="0079524B"/>
    <w:rsid w:val="00795AED"/>
    <w:rsid w:val="00796006"/>
    <w:rsid w:val="0079670F"/>
    <w:rsid w:val="00796C55"/>
    <w:rsid w:val="0079779E"/>
    <w:rsid w:val="00797DDC"/>
    <w:rsid w:val="00797F83"/>
    <w:rsid w:val="007A0E36"/>
    <w:rsid w:val="007A0F9E"/>
    <w:rsid w:val="007A0FB5"/>
    <w:rsid w:val="007A1509"/>
    <w:rsid w:val="007A1976"/>
    <w:rsid w:val="007A1D64"/>
    <w:rsid w:val="007A1E3C"/>
    <w:rsid w:val="007A24E8"/>
    <w:rsid w:val="007A2563"/>
    <w:rsid w:val="007A2603"/>
    <w:rsid w:val="007A2B52"/>
    <w:rsid w:val="007A369D"/>
    <w:rsid w:val="007A381C"/>
    <w:rsid w:val="007A3CFB"/>
    <w:rsid w:val="007A46A0"/>
    <w:rsid w:val="007A493F"/>
    <w:rsid w:val="007A4A13"/>
    <w:rsid w:val="007A5453"/>
    <w:rsid w:val="007A5E9E"/>
    <w:rsid w:val="007A612C"/>
    <w:rsid w:val="007A623F"/>
    <w:rsid w:val="007A66CD"/>
    <w:rsid w:val="007A6BDA"/>
    <w:rsid w:val="007A7540"/>
    <w:rsid w:val="007A778A"/>
    <w:rsid w:val="007A7DD9"/>
    <w:rsid w:val="007B13D1"/>
    <w:rsid w:val="007B1576"/>
    <w:rsid w:val="007B15CD"/>
    <w:rsid w:val="007B15DF"/>
    <w:rsid w:val="007B20A8"/>
    <w:rsid w:val="007B3066"/>
    <w:rsid w:val="007B323B"/>
    <w:rsid w:val="007B5121"/>
    <w:rsid w:val="007B5900"/>
    <w:rsid w:val="007B5F02"/>
    <w:rsid w:val="007B72FD"/>
    <w:rsid w:val="007B79C3"/>
    <w:rsid w:val="007B7AAB"/>
    <w:rsid w:val="007C0308"/>
    <w:rsid w:val="007C040F"/>
    <w:rsid w:val="007C12C2"/>
    <w:rsid w:val="007C1E5D"/>
    <w:rsid w:val="007C27EA"/>
    <w:rsid w:val="007C284D"/>
    <w:rsid w:val="007C35CD"/>
    <w:rsid w:val="007C3A2B"/>
    <w:rsid w:val="007C4642"/>
    <w:rsid w:val="007C4C81"/>
    <w:rsid w:val="007C4EC0"/>
    <w:rsid w:val="007C5236"/>
    <w:rsid w:val="007C556D"/>
    <w:rsid w:val="007C5915"/>
    <w:rsid w:val="007C59B6"/>
    <w:rsid w:val="007C676B"/>
    <w:rsid w:val="007C6896"/>
    <w:rsid w:val="007C7DE0"/>
    <w:rsid w:val="007D00A6"/>
    <w:rsid w:val="007D0CC9"/>
    <w:rsid w:val="007D0DB2"/>
    <w:rsid w:val="007D0F04"/>
    <w:rsid w:val="007D14D2"/>
    <w:rsid w:val="007D1893"/>
    <w:rsid w:val="007D2283"/>
    <w:rsid w:val="007D2839"/>
    <w:rsid w:val="007D3305"/>
    <w:rsid w:val="007D4592"/>
    <w:rsid w:val="007D488C"/>
    <w:rsid w:val="007D514F"/>
    <w:rsid w:val="007D55BA"/>
    <w:rsid w:val="007D596E"/>
    <w:rsid w:val="007D5ECB"/>
    <w:rsid w:val="007D61D1"/>
    <w:rsid w:val="007D6E80"/>
    <w:rsid w:val="007E0208"/>
    <w:rsid w:val="007E07E8"/>
    <w:rsid w:val="007E0F38"/>
    <w:rsid w:val="007E1202"/>
    <w:rsid w:val="007E1453"/>
    <w:rsid w:val="007E2180"/>
    <w:rsid w:val="007E2A25"/>
    <w:rsid w:val="007E331A"/>
    <w:rsid w:val="007E3D91"/>
    <w:rsid w:val="007E3EC1"/>
    <w:rsid w:val="007E4011"/>
    <w:rsid w:val="007E43A6"/>
    <w:rsid w:val="007E4487"/>
    <w:rsid w:val="007E6066"/>
    <w:rsid w:val="007E64C4"/>
    <w:rsid w:val="007E64EC"/>
    <w:rsid w:val="007E6D6C"/>
    <w:rsid w:val="007E7B70"/>
    <w:rsid w:val="007F0AA3"/>
    <w:rsid w:val="007F0AF4"/>
    <w:rsid w:val="007F0DFA"/>
    <w:rsid w:val="007F1516"/>
    <w:rsid w:val="007F17E0"/>
    <w:rsid w:val="007F1C38"/>
    <w:rsid w:val="007F261B"/>
    <w:rsid w:val="007F27B8"/>
    <w:rsid w:val="007F27CE"/>
    <w:rsid w:val="007F283E"/>
    <w:rsid w:val="007F2AB5"/>
    <w:rsid w:val="007F2B1F"/>
    <w:rsid w:val="007F2C0D"/>
    <w:rsid w:val="007F410F"/>
    <w:rsid w:val="007F44ED"/>
    <w:rsid w:val="007F4D4F"/>
    <w:rsid w:val="007F5362"/>
    <w:rsid w:val="007F5D56"/>
    <w:rsid w:val="007F6123"/>
    <w:rsid w:val="007F655C"/>
    <w:rsid w:val="007F7AC9"/>
    <w:rsid w:val="007F7BFE"/>
    <w:rsid w:val="008012BB"/>
    <w:rsid w:val="00801CC5"/>
    <w:rsid w:val="00803256"/>
    <w:rsid w:val="00803F13"/>
    <w:rsid w:val="00804037"/>
    <w:rsid w:val="008042ED"/>
    <w:rsid w:val="00805318"/>
    <w:rsid w:val="008056C7"/>
    <w:rsid w:val="008057B6"/>
    <w:rsid w:val="00805875"/>
    <w:rsid w:val="00806136"/>
    <w:rsid w:val="0080665B"/>
    <w:rsid w:val="0080767C"/>
    <w:rsid w:val="0081002E"/>
    <w:rsid w:val="0081019C"/>
    <w:rsid w:val="008102A4"/>
    <w:rsid w:val="00810345"/>
    <w:rsid w:val="00810654"/>
    <w:rsid w:val="00810CF6"/>
    <w:rsid w:val="00811C42"/>
    <w:rsid w:val="00812582"/>
    <w:rsid w:val="00812911"/>
    <w:rsid w:val="00812B7C"/>
    <w:rsid w:val="00813510"/>
    <w:rsid w:val="00813956"/>
    <w:rsid w:val="00813D4B"/>
    <w:rsid w:val="00813F8A"/>
    <w:rsid w:val="0081566D"/>
    <w:rsid w:val="00816BDB"/>
    <w:rsid w:val="00816F10"/>
    <w:rsid w:val="0081734A"/>
    <w:rsid w:val="00817901"/>
    <w:rsid w:val="00817C8E"/>
    <w:rsid w:val="00817CC0"/>
    <w:rsid w:val="008220A3"/>
    <w:rsid w:val="008223CE"/>
    <w:rsid w:val="00823289"/>
    <w:rsid w:val="00823679"/>
    <w:rsid w:val="008247B4"/>
    <w:rsid w:val="008249FA"/>
    <w:rsid w:val="00824ED0"/>
    <w:rsid w:val="0082504D"/>
    <w:rsid w:val="008250EC"/>
    <w:rsid w:val="00826397"/>
    <w:rsid w:val="00826757"/>
    <w:rsid w:val="00827A16"/>
    <w:rsid w:val="00827A46"/>
    <w:rsid w:val="00827C53"/>
    <w:rsid w:val="00830B76"/>
    <w:rsid w:val="00831829"/>
    <w:rsid w:val="0083192A"/>
    <w:rsid w:val="0083265B"/>
    <w:rsid w:val="00832843"/>
    <w:rsid w:val="00832E3E"/>
    <w:rsid w:val="00832F72"/>
    <w:rsid w:val="00833469"/>
    <w:rsid w:val="008339B5"/>
    <w:rsid w:val="0083407B"/>
    <w:rsid w:val="008342F8"/>
    <w:rsid w:val="00834429"/>
    <w:rsid w:val="0083555C"/>
    <w:rsid w:val="008358B3"/>
    <w:rsid w:val="0083597A"/>
    <w:rsid w:val="00835E8C"/>
    <w:rsid w:val="00836D40"/>
    <w:rsid w:val="00836DE3"/>
    <w:rsid w:val="00837970"/>
    <w:rsid w:val="008379E7"/>
    <w:rsid w:val="00837D43"/>
    <w:rsid w:val="0084128F"/>
    <w:rsid w:val="0084185E"/>
    <w:rsid w:val="0084227C"/>
    <w:rsid w:val="008422D9"/>
    <w:rsid w:val="00842D2B"/>
    <w:rsid w:val="00842DF0"/>
    <w:rsid w:val="00843FCF"/>
    <w:rsid w:val="0084612A"/>
    <w:rsid w:val="008468DB"/>
    <w:rsid w:val="00846B1C"/>
    <w:rsid w:val="00847ACE"/>
    <w:rsid w:val="00850E6B"/>
    <w:rsid w:val="008513FF"/>
    <w:rsid w:val="008519B5"/>
    <w:rsid w:val="00851DAA"/>
    <w:rsid w:val="0085230E"/>
    <w:rsid w:val="008525A8"/>
    <w:rsid w:val="00852DB5"/>
    <w:rsid w:val="00853822"/>
    <w:rsid w:val="00854264"/>
    <w:rsid w:val="00855316"/>
    <w:rsid w:val="0085536C"/>
    <w:rsid w:val="00855FD3"/>
    <w:rsid w:val="00857474"/>
    <w:rsid w:val="00857647"/>
    <w:rsid w:val="008579D9"/>
    <w:rsid w:val="00857E1D"/>
    <w:rsid w:val="00861461"/>
    <w:rsid w:val="00861B24"/>
    <w:rsid w:val="00861C48"/>
    <w:rsid w:val="00861EF4"/>
    <w:rsid w:val="0086219F"/>
    <w:rsid w:val="008633BF"/>
    <w:rsid w:val="0086396F"/>
    <w:rsid w:val="00865134"/>
    <w:rsid w:val="00866128"/>
    <w:rsid w:val="008668B6"/>
    <w:rsid w:val="00867444"/>
    <w:rsid w:val="00867BB1"/>
    <w:rsid w:val="0087016A"/>
    <w:rsid w:val="008718A5"/>
    <w:rsid w:val="00871FA4"/>
    <w:rsid w:val="00872542"/>
    <w:rsid w:val="008725F6"/>
    <w:rsid w:val="00872622"/>
    <w:rsid w:val="00872B57"/>
    <w:rsid w:val="00874405"/>
    <w:rsid w:val="008747EB"/>
    <w:rsid w:val="00875429"/>
    <w:rsid w:val="00875B41"/>
    <w:rsid w:val="008761DC"/>
    <w:rsid w:val="008801BC"/>
    <w:rsid w:val="0088091B"/>
    <w:rsid w:val="0088098D"/>
    <w:rsid w:val="00880B6F"/>
    <w:rsid w:val="0088292D"/>
    <w:rsid w:val="00882A13"/>
    <w:rsid w:val="00882FC4"/>
    <w:rsid w:val="0088316E"/>
    <w:rsid w:val="008833A0"/>
    <w:rsid w:val="00883A62"/>
    <w:rsid w:val="0088421C"/>
    <w:rsid w:val="008847CB"/>
    <w:rsid w:val="00884B15"/>
    <w:rsid w:val="00885BE9"/>
    <w:rsid w:val="00885D3D"/>
    <w:rsid w:val="00886083"/>
    <w:rsid w:val="008860B1"/>
    <w:rsid w:val="008869B2"/>
    <w:rsid w:val="00887DB9"/>
    <w:rsid w:val="00887EC3"/>
    <w:rsid w:val="0089033E"/>
    <w:rsid w:val="00890C17"/>
    <w:rsid w:val="00890F6E"/>
    <w:rsid w:val="008911D3"/>
    <w:rsid w:val="00891308"/>
    <w:rsid w:val="0089147E"/>
    <w:rsid w:val="00892056"/>
    <w:rsid w:val="00892F53"/>
    <w:rsid w:val="008931B8"/>
    <w:rsid w:val="0089336C"/>
    <w:rsid w:val="00893759"/>
    <w:rsid w:val="00894252"/>
    <w:rsid w:val="008942F7"/>
    <w:rsid w:val="00894F14"/>
    <w:rsid w:val="00896285"/>
    <w:rsid w:val="00897805"/>
    <w:rsid w:val="008A0E01"/>
    <w:rsid w:val="008A126B"/>
    <w:rsid w:val="008A170D"/>
    <w:rsid w:val="008A176F"/>
    <w:rsid w:val="008A1EDF"/>
    <w:rsid w:val="008A28BD"/>
    <w:rsid w:val="008A34BC"/>
    <w:rsid w:val="008A3696"/>
    <w:rsid w:val="008A3DDA"/>
    <w:rsid w:val="008A3E17"/>
    <w:rsid w:val="008A4638"/>
    <w:rsid w:val="008A564B"/>
    <w:rsid w:val="008A58B2"/>
    <w:rsid w:val="008A5A2F"/>
    <w:rsid w:val="008A5FDB"/>
    <w:rsid w:val="008A6231"/>
    <w:rsid w:val="008A65A5"/>
    <w:rsid w:val="008A6D78"/>
    <w:rsid w:val="008A70F6"/>
    <w:rsid w:val="008A7DA8"/>
    <w:rsid w:val="008B03EE"/>
    <w:rsid w:val="008B0C10"/>
    <w:rsid w:val="008B197E"/>
    <w:rsid w:val="008B20D9"/>
    <w:rsid w:val="008B24E4"/>
    <w:rsid w:val="008B2974"/>
    <w:rsid w:val="008B2F23"/>
    <w:rsid w:val="008B3468"/>
    <w:rsid w:val="008B37D4"/>
    <w:rsid w:val="008B4E89"/>
    <w:rsid w:val="008B4FAA"/>
    <w:rsid w:val="008B581A"/>
    <w:rsid w:val="008B5B37"/>
    <w:rsid w:val="008B62D8"/>
    <w:rsid w:val="008B71DD"/>
    <w:rsid w:val="008B7D59"/>
    <w:rsid w:val="008B7F77"/>
    <w:rsid w:val="008C0904"/>
    <w:rsid w:val="008C14FC"/>
    <w:rsid w:val="008C194A"/>
    <w:rsid w:val="008C210E"/>
    <w:rsid w:val="008C2E40"/>
    <w:rsid w:val="008C2E67"/>
    <w:rsid w:val="008C2F16"/>
    <w:rsid w:val="008C36B1"/>
    <w:rsid w:val="008C4103"/>
    <w:rsid w:val="008C44A5"/>
    <w:rsid w:val="008C49C6"/>
    <w:rsid w:val="008C4F1A"/>
    <w:rsid w:val="008C510F"/>
    <w:rsid w:val="008C64DF"/>
    <w:rsid w:val="008C7063"/>
    <w:rsid w:val="008C7085"/>
    <w:rsid w:val="008C7D72"/>
    <w:rsid w:val="008D0EBA"/>
    <w:rsid w:val="008D1286"/>
    <w:rsid w:val="008D1CA2"/>
    <w:rsid w:val="008D21A7"/>
    <w:rsid w:val="008D2B75"/>
    <w:rsid w:val="008D3D1F"/>
    <w:rsid w:val="008D3EEA"/>
    <w:rsid w:val="008D4227"/>
    <w:rsid w:val="008D45A4"/>
    <w:rsid w:val="008D482B"/>
    <w:rsid w:val="008D49D2"/>
    <w:rsid w:val="008D52BA"/>
    <w:rsid w:val="008D55B1"/>
    <w:rsid w:val="008D59D5"/>
    <w:rsid w:val="008D5AC9"/>
    <w:rsid w:val="008D5AE6"/>
    <w:rsid w:val="008D79BC"/>
    <w:rsid w:val="008D7BED"/>
    <w:rsid w:val="008D7FA9"/>
    <w:rsid w:val="008E0992"/>
    <w:rsid w:val="008E0A37"/>
    <w:rsid w:val="008E1002"/>
    <w:rsid w:val="008E12D8"/>
    <w:rsid w:val="008E14AF"/>
    <w:rsid w:val="008E18A9"/>
    <w:rsid w:val="008E1A17"/>
    <w:rsid w:val="008E1CFB"/>
    <w:rsid w:val="008E1F38"/>
    <w:rsid w:val="008E258A"/>
    <w:rsid w:val="008E28F8"/>
    <w:rsid w:val="008E389F"/>
    <w:rsid w:val="008E3CAB"/>
    <w:rsid w:val="008E4909"/>
    <w:rsid w:val="008E4B9A"/>
    <w:rsid w:val="008E4BE7"/>
    <w:rsid w:val="008E4BE8"/>
    <w:rsid w:val="008E5217"/>
    <w:rsid w:val="008E5C93"/>
    <w:rsid w:val="008E6802"/>
    <w:rsid w:val="008F0D83"/>
    <w:rsid w:val="008F1558"/>
    <w:rsid w:val="008F1793"/>
    <w:rsid w:val="008F1833"/>
    <w:rsid w:val="008F2014"/>
    <w:rsid w:val="008F381B"/>
    <w:rsid w:val="008F5AB2"/>
    <w:rsid w:val="008F60C2"/>
    <w:rsid w:val="008F6460"/>
    <w:rsid w:val="008F6718"/>
    <w:rsid w:val="008F7016"/>
    <w:rsid w:val="008F70DF"/>
    <w:rsid w:val="008F710D"/>
    <w:rsid w:val="008F7AE7"/>
    <w:rsid w:val="009000E4"/>
    <w:rsid w:val="00900110"/>
    <w:rsid w:val="009001F3"/>
    <w:rsid w:val="009006B5"/>
    <w:rsid w:val="009006C2"/>
    <w:rsid w:val="009008F0"/>
    <w:rsid w:val="00900B56"/>
    <w:rsid w:val="00901537"/>
    <w:rsid w:val="00901674"/>
    <w:rsid w:val="009033C1"/>
    <w:rsid w:val="00903A7F"/>
    <w:rsid w:val="0090406D"/>
    <w:rsid w:val="00904233"/>
    <w:rsid w:val="00904272"/>
    <w:rsid w:val="00904A92"/>
    <w:rsid w:val="009055A3"/>
    <w:rsid w:val="009059D8"/>
    <w:rsid w:val="00906FF4"/>
    <w:rsid w:val="00907565"/>
    <w:rsid w:val="0091014B"/>
    <w:rsid w:val="009109CF"/>
    <w:rsid w:val="00910B14"/>
    <w:rsid w:val="00913008"/>
    <w:rsid w:val="00913940"/>
    <w:rsid w:val="00913DAE"/>
    <w:rsid w:val="009146EA"/>
    <w:rsid w:val="00914714"/>
    <w:rsid w:val="00914C9F"/>
    <w:rsid w:val="00915C2A"/>
    <w:rsid w:val="00916B16"/>
    <w:rsid w:val="00916F09"/>
    <w:rsid w:val="00917617"/>
    <w:rsid w:val="00920E1C"/>
    <w:rsid w:val="00921D74"/>
    <w:rsid w:val="00921FFE"/>
    <w:rsid w:val="00922210"/>
    <w:rsid w:val="00922264"/>
    <w:rsid w:val="009235E0"/>
    <w:rsid w:val="00923A56"/>
    <w:rsid w:val="00924071"/>
    <w:rsid w:val="0092431A"/>
    <w:rsid w:val="009245BB"/>
    <w:rsid w:val="00924828"/>
    <w:rsid w:val="00924846"/>
    <w:rsid w:val="00924C09"/>
    <w:rsid w:val="0092539C"/>
    <w:rsid w:val="009261FF"/>
    <w:rsid w:val="00926314"/>
    <w:rsid w:val="00927001"/>
    <w:rsid w:val="009275A3"/>
    <w:rsid w:val="00930422"/>
    <w:rsid w:val="00930F2A"/>
    <w:rsid w:val="00931283"/>
    <w:rsid w:val="009318D5"/>
    <w:rsid w:val="009319BB"/>
    <w:rsid w:val="009319C3"/>
    <w:rsid w:val="009320AD"/>
    <w:rsid w:val="009320AF"/>
    <w:rsid w:val="00932589"/>
    <w:rsid w:val="00932623"/>
    <w:rsid w:val="00932799"/>
    <w:rsid w:val="0093299F"/>
    <w:rsid w:val="00932F14"/>
    <w:rsid w:val="009331F9"/>
    <w:rsid w:val="0093374A"/>
    <w:rsid w:val="00933E14"/>
    <w:rsid w:val="00934126"/>
    <w:rsid w:val="00935A2E"/>
    <w:rsid w:val="009363BE"/>
    <w:rsid w:val="00936937"/>
    <w:rsid w:val="00936DED"/>
    <w:rsid w:val="0093775E"/>
    <w:rsid w:val="00937C54"/>
    <w:rsid w:val="00940162"/>
    <w:rsid w:val="00940E04"/>
    <w:rsid w:val="00941282"/>
    <w:rsid w:val="00942718"/>
    <w:rsid w:val="00942F6D"/>
    <w:rsid w:val="009438D8"/>
    <w:rsid w:val="00943AE6"/>
    <w:rsid w:val="00943D9C"/>
    <w:rsid w:val="00944715"/>
    <w:rsid w:val="009450F4"/>
    <w:rsid w:val="0094615F"/>
    <w:rsid w:val="00946A4D"/>
    <w:rsid w:val="009470CD"/>
    <w:rsid w:val="00947479"/>
    <w:rsid w:val="00947F26"/>
    <w:rsid w:val="009501CE"/>
    <w:rsid w:val="00950E33"/>
    <w:rsid w:val="0095159A"/>
    <w:rsid w:val="00951B5D"/>
    <w:rsid w:val="009520F9"/>
    <w:rsid w:val="00952109"/>
    <w:rsid w:val="009529B5"/>
    <w:rsid w:val="00952B03"/>
    <w:rsid w:val="00953425"/>
    <w:rsid w:val="00953DEF"/>
    <w:rsid w:val="00955B7C"/>
    <w:rsid w:val="009567A9"/>
    <w:rsid w:val="009575BC"/>
    <w:rsid w:val="0096075E"/>
    <w:rsid w:val="00960EF0"/>
    <w:rsid w:val="009613ED"/>
    <w:rsid w:val="0096153C"/>
    <w:rsid w:val="0096164B"/>
    <w:rsid w:val="009616D1"/>
    <w:rsid w:val="0096272E"/>
    <w:rsid w:val="00962BB8"/>
    <w:rsid w:val="00962F0E"/>
    <w:rsid w:val="0096305D"/>
    <w:rsid w:val="009637F5"/>
    <w:rsid w:val="00963893"/>
    <w:rsid w:val="00963B9D"/>
    <w:rsid w:val="00964571"/>
    <w:rsid w:val="0096466C"/>
    <w:rsid w:val="00964EAE"/>
    <w:rsid w:val="00965022"/>
    <w:rsid w:val="00965133"/>
    <w:rsid w:val="00965307"/>
    <w:rsid w:val="00965C86"/>
    <w:rsid w:val="00966653"/>
    <w:rsid w:val="009669E5"/>
    <w:rsid w:val="00966DED"/>
    <w:rsid w:val="00967279"/>
    <w:rsid w:val="00967959"/>
    <w:rsid w:val="00970C9F"/>
    <w:rsid w:val="00971C5E"/>
    <w:rsid w:val="00972532"/>
    <w:rsid w:val="00972630"/>
    <w:rsid w:val="009727BA"/>
    <w:rsid w:val="00972D34"/>
    <w:rsid w:val="00972D69"/>
    <w:rsid w:val="00973B44"/>
    <w:rsid w:val="00973D79"/>
    <w:rsid w:val="00973DDA"/>
    <w:rsid w:val="00973E96"/>
    <w:rsid w:val="0097558A"/>
    <w:rsid w:val="009763FF"/>
    <w:rsid w:val="00976542"/>
    <w:rsid w:val="00976571"/>
    <w:rsid w:val="009767E5"/>
    <w:rsid w:val="00976E2F"/>
    <w:rsid w:val="00976F89"/>
    <w:rsid w:val="00977005"/>
    <w:rsid w:val="00977BE1"/>
    <w:rsid w:val="00977E61"/>
    <w:rsid w:val="009806CC"/>
    <w:rsid w:val="009807F5"/>
    <w:rsid w:val="00980980"/>
    <w:rsid w:val="00980CFE"/>
    <w:rsid w:val="00980FE8"/>
    <w:rsid w:val="00981AE1"/>
    <w:rsid w:val="009823C6"/>
    <w:rsid w:val="0098267D"/>
    <w:rsid w:val="009829B0"/>
    <w:rsid w:val="00983453"/>
    <w:rsid w:val="0098434B"/>
    <w:rsid w:val="0098436F"/>
    <w:rsid w:val="009843D9"/>
    <w:rsid w:val="00985713"/>
    <w:rsid w:val="00985EEE"/>
    <w:rsid w:val="0098658C"/>
    <w:rsid w:val="00986615"/>
    <w:rsid w:val="00986845"/>
    <w:rsid w:val="00986F1C"/>
    <w:rsid w:val="009876CB"/>
    <w:rsid w:val="00990230"/>
    <w:rsid w:val="00990FD6"/>
    <w:rsid w:val="00991861"/>
    <w:rsid w:val="009922A6"/>
    <w:rsid w:val="00992BF5"/>
    <w:rsid w:val="00993630"/>
    <w:rsid w:val="00993D07"/>
    <w:rsid w:val="00993DAB"/>
    <w:rsid w:val="00993FDF"/>
    <w:rsid w:val="00994021"/>
    <w:rsid w:val="009947B2"/>
    <w:rsid w:val="00995A2D"/>
    <w:rsid w:val="00995D84"/>
    <w:rsid w:val="009966FE"/>
    <w:rsid w:val="00996B06"/>
    <w:rsid w:val="00997016"/>
    <w:rsid w:val="009971EF"/>
    <w:rsid w:val="009A003B"/>
    <w:rsid w:val="009A05BD"/>
    <w:rsid w:val="009A06C8"/>
    <w:rsid w:val="009A0DF6"/>
    <w:rsid w:val="009A1C72"/>
    <w:rsid w:val="009A25E3"/>
    <w:rsid w:val="009A290C"/>
    <w:rsid w:val="009A2B6C"/>
    <w:rsid w:val="009A3D15"/>
    <w:rsid w:val="009A3D40"/>
    <w:rsid w:val="009A468B"/>
    <w:rsid w:val="009A570E"/>
    <w:rsid w:val="009A6261"/>
    <w:rsid w:val="009A6CE7"/>
    <w:rsid w:val="009A6DD3"/>
    <w:rsid w:val="009A701B"/>
    <w:rsid w:val="009A712E"/>
    <w:rsid w:val="009A77CE"/>
    <w:rsid w:val="009A7DC1"/>
    <w:rsid w:val="009B0144"/>
    <w:rsid w:val="009B145F"/>
    <w:rsid w:val="009B282D"/>
    <w:rsid w:val="009B3715"/>
    <w:rsid w:val="009B3A53"/>
    <w:rsid w:val="009B40F9"/>
    <w:rsid w:val="009B5635"/>
    <w:rsid w:val="009B5AF4"/>
    <w:rsid w:val="009B6551"/>
    <w:rsid w:val="009B6A3E"/>
    <w:rsid w:val="009B789E"/>
    <w:rsid w:val="009C18A0"/>
    <w:rsid w:val="009C1BB6"/>
    <w:rsid w:val="009C1CBD"/>
    <w:rsid w:val="009C208E"/>
    <w:rsid w:val="009C2993"/>
    <w:rsid w:val="009C2AC9"/>
    <w:rsid w:val="009C32EE"/>
    <w:rsid w:val="009C4349"/>
    <w:rsid w:val="009C4E2D"/>
    <w:rsid w:val="009C54E7"/>
    <w:rsid w:val="009C6061"/>
    <w:rsid w:val="009C621A"/>
    <w:rsid w:val="009C760F"/>
    <w:rsid w:val="009C7672"/>
    <w:rsid w:val="009D0257"/>
    <w:rsid w:val="009D0BA1"/>
    <w:rsid w:val="009D0E40"/>
    <w:rsid w:val="009D10BB"/>
    <w:rsid w:val="009D11C7"/>
    <w:rsid w:val="009D14DF"/>
    <w:rsid w:val="009D1C07"/>
    <w:rsid w:val="009D1F0C"/>
    <w:rsid w:val="009D20EF"/>
    <w:rsid w:val="009D2524"/>
    <w:rsid w:val="009D2888"/>
    <w:rsid w:val="009D31BB"/>
    <w:rsid w:val="009D3FE8"/>
    <w:rsid w:val="009D425D"/>
    <w:rsid w:val="009D442F"/>
    <w:rsid w:val="009D4627"/>
    <w:rsid w:val="009D497D"/>
    <w:rsid w:val="009D4EF1"/>
    <w:rsid w:val="009D52A3"/>
    <w:rsid w:val="009D54EC"/>
    <w:rsid w:val="009D5CF7"/>
    <w:rsid w:val="009D607B"/>
    <w:rsid w:val="009D7B59"/>
    <w:rsid w:val="009D7DAF"/>
    <w:rsid w:val="009E0ACF"/>
    <w:rsid w:val="009E0B14"/>
    <w:rsid w:val="009E0CF3"/>
    <w:rsid w:val="009E15EA"/>
    <w:rsid w:val="009E1E6C"/>
    <w:rsid w:val="009E21CB"/>
    <w:rsid w:val="009E220A"/>
    <w:rsid w:val="009E41F1"/>
    <w:rsid w:val="009E4BDF"/>
    <w:rsid w:val="009E5358"/>
    <w:rsid w:val="009E53DD"/>
    <w:rsid w:val="009E58AA"/>
    <w:rsid w:val="009E5D46"/>
    <w:rsid w:val="009E5E61"/>
    <w:rsid w:val="009E601B"/>
    <w:rsid w:val="009E609B"/>
    <w:rsid w:val="009E62D8"/>
    <w:rsid w:val="009E6A27"/>
    <w:rsid w:val="009E6F9E"/>
    <w:rsid w:val="009E6FB1"/>
    <w:rsid w:val="009E75CD"/>
    <w:rsid w:val="009F0ED5"/>
    <w:rsid w:val="009F1172"/>
    <w:rsid w:val="009F2186"/>
    <w:rsid w:val="009F2726"/>
    <w:rsid w:val="009F3629"/>
    <w:rsid w:val="009F3BCB"/>
    <w:rsid w:val="009F4753"/>
    <w:rsid w:val="009F5D94"/>
    <w:rsid w:val="009F6D39"/>
    <w:rsid w:val="00A00755"/>
    <w:rsid w:val="00A0086D"/>
    <w:rsid w:val="00A01922"/>
    <w:rsid w:val="00A01E92"/>
    <w:rsid w:val="00A02005"/>
    <w:rsid w:val="00A020AA"/>
    <w:rsid w:val="00A02998"/>
    <w:rsid w:val="00A037A0"/>
    <w:rsid w:val="00A038B4"/>
    <w:rsid w:val="00A03C43"/>
    <w:rsid w:val="00A04B02"/>
    <w:rsid w:val="00A04C93"/>
    <w:rsid w:val="00A04CD4"/>
    <w:rsid w:val="00A04E8D"/>
    <w:rsid w:val="00A051C1"/>
    <w:rsid w:val="00A0543E"/>
    <w:rsid w:val="00A069D1"/>
    <w:rsid w:val="00A06B29"/>
    <w:rsid w:val="00A06B2F"/>
    <w:rsid w:val="00A103C4"/>
    <w:rsid w:val="00A106C2"/>
    <w:rsid w:val="00A10F9D"/>
    <w:rsid w:val="00A11194"/>
    <w:rsid w:val="00A11921"/>
    <w:rsid w:val="00A12A6C"/>
    <w:rsid w:val="00A12B68"/>
    <w:rsid w:val="00A13411"/>
    <w:rsid w:val="00A13556"/>
    <w:rsid w:val="00A13FE2"/>
    <w:rsid w:val="00A140EB"/>
    <w:rsid w:val="00A14D8F"/>
    <w:rsid w:val="00A150F9"/>
    <w:rsid w:val="00A1529C"/>
    <w:rsid w:val="00A1548B"/>
    <w:rsid w:val="00A15AE6"/>
    <w:rsid w:val="00A15AF8"/>
    <w:rsid w:val="00A1620F"/>
    <w:rsid w:val="00A163AB"/>
    <w:rsid w:val="00A1791F"/>
    <w:rsid w:val="00A202FA"/>
    <w:rsid w:val="00A209BA"/>
    <w:rsid w:val="00A21742"/>
    <w:rsid w:val="00A21A58"/>
    <w:rsid w:val="00A22725"/>
    <w:rsid w:val="00A2286A"/>
    <w:rsid w:val="00A23587"/>
    <w:rsid w:val="00A241AA"/>
    <w:rsid w:val="00A2423E"/>
    <w:rsid w:val="00A242F4"/>
    <w:rsid w:val="00A2457F"/>
    <w:rsid w:val="00A25F6E"/>
    <w:rsid w:val="00A2626C"/>
    <w:rsid w:val="00A30147"/>
    <w:rsid w:val="00A311F1"/>
    <w:rsid w:val="00A31523"/>
    <w:rsid w:val="00A31DC4"/>
    <w:rsid w:val="00A31E1F"/>
    <w:rsid w:val="00A31F6A"/>
    <w:rsid w:val="00A3262C"/>
    <w:rsid w:val="00A3297A"/>
    <w:rsid w:val="00A32E03"/>
    <w:rsid w:val="00A338FD"/>
    <w:rsid w:val="00A33943"/>
    <w:rsid w:val="00A35D10"/>
    <w:rsid w:val="00A360F9"/>
    <w:rsid w:val="00A3615C"/>
    <w:rsid w:val="00A37950"/>
    <w:rsid w:val="00A40053"/>
    <w:rsid w:val="00A40D30"/>
    <w:rsid w:val="00A40FA3"/>
    <w:rsid w:val="00A414D1"/>
    <w:rsid w:val="00A41852"/>
    <w:rsid w:val="00A4288C"/>
    <w:rsid w:val="00A42A8E"/>
    <w:rsid w:val="00A42F75"/>
    <w:rsid w:val="00A430BC"/>
    <w:rsid w:val="00A433CA"/>
    <w:rsid w:val="00A43FBC"/>
    <w:rsid w:val="00A4497A"/>
    <w:rsid w:val="00A45354"/>
    <w:rsid w:val="00A4583C"/>
    <w:rsid w:val="00A4584F"/>
    <w:rsid w:val="00A461FA"/>
    <w:rsid w:val="00A4669C"/>
    <w:rsid w:val="00A46A56"/>
    <w:rsid w:val="00A47B56"/>
    <w:rsid w:val="00A50167"/>
    <w:rsid w:val="00A50F4B"/>
    <w:rsid w:val="00A517A2"/>
    <w:rsid w:val="00A51E13"/>
    <w:rsid w:val="00A52726"/>
    <w:rsid w:val="00A52E64"/>
    <w:rsid w:val="00A55420"/>
    <w:rsid w:val="00A55A01"/>
    <w:rsid w:val="00A55A4C"/>
    <w:rsid w:val="00A55BA7"/>
    <w:rsid w:val="00A55CFD"/>
    <w:rsid w:val="00A56A89"/>
    <w:rsid w:val="00A57858"/>
    <w:rsid w:val="00A57993"/>
    <w:rsid w:val="00A57BA9"/>
    <w:rsid w:val="00A600BD"/>
    <w:rsid w:val="00A60455"/>
    <w:rsid w:val="00A617D3"/>
    <w:rsid w:val="00A61B7B"/>
    <w:rsid w:val="00A61EBB"/>
    <w:rsid w:val="00A62FEA"/>
    <w:rsid w:val="00A63304"/>
    <w:rsid w:val="00A63C3C"/>
    <w:rsid w:val="00A63D5F"/>
    <w:rsid w:val="00A64403"/>
    <w:rsid w:val="00A64715"/>
    <w:rsid w:val="00A64B23"/>
    <w:rsid w:val="00A65561"/>
    <w:rsid w:val="00A663C8"/>
    <w:rsid w:val="00A666B6"/>
    <w:rsid w:val="00A66863"/>
    <w:rsid w:val="00A70761"/>
    <w:rsid w:val="00A70B68"/>
    <w:rsid w:val="00A70D4E"/>
    <w:rsid w:val="00A712F3"/>
    <w:rsid w:val="00A716F8"/>
    <w:rsid w:val="00A71725"/>
    <w:rsid w:val="00A71ED9"/>
    <w:rsid w:val="00A73187"/>
    <w:rsid w:val="00A738B7"/>
    <w:rsid w:val="00A747FF"/>
    <w:rsid w:val="00A74899"/>
    <w:rsid w:val="00A749D0"/>
    <w:rsid w:val="00A74C13"/>
    <w:rsid w:val="00A75A43"/>
    <w:rsid w:val="00A76A26"/>
    <w:rsid w:val="00A773A4"/>
    <w:rsid w:val="00A7745D"/>
    <w:rsid w:val="00A80F10"/>
    <w:rsid w:val="00A811E9"/>
    <w:rsid w:val="00A813E4"/>
    <w:rsid w:val="00A817D3"/>
    <w:rsid w:val="00A82689"/>
    <w:rsid w:val="00A8285A"/>
    <w:rsid w:val="00A82E52"/>
    <w:rsid w:val="00A82F4C"/>
    <w:rsid w:val="00A8419D"/>
    <w:rsid w:val="00A84882"/>
    <w:rsid w:val="00A84D01"/>
    <w:rsid w:val="00A84D32"/>
    <w:rsid w:val="00A84E9A"/>
    <w:rsid w:val="00A8533D"/>
    <w:rsid w:val="00A85408"/>
    <w:rsid w:val="00A85643"/>
    <w:rsid w:val="00A85F48"/>
    <w:rsid w:val="00A85FE8"/>
    <w:rsid w:val="00A86402"/>
    <w:rsid w:val="00A86CB0"/>
    <w:rsid w:val="00A870FE"/>
    <w:rsid w:val="00A876FC"/>
    <w:rsid w:val="00A8770F"/>
    <w:rsid w:val="00A878A3"/>
    <w:rsid w:val="00A90976"/>
    <w:rsid w:val="00A90BFD"/>
    <w:rsid w:val="00A90FCB"/>
    <w:rsid w:val="00A913CF"/>
    <w:rsid w:val="00A91567"/>
    <w:rsid w:val="00A91AAB"/>
    <w:rsid w:val="00A91BC3"/>
    <w:rsid w:val="00A91D28"/>
    <w:rsid w:val="00A922B6"/>
    <w:rsid w:val="00A934BB"/>
    <w:rsid w:val="00A9381A"/>
    <w:rsid w:val="00A938A1"/>
    <w:rsid w:val="00A9392F"/>
    <w:rsid w:val="00A9507F"/>
    <w:rsid w:val="00A95364"/>
    <w:rsid w:val="00A9542E"/>
    <w:rsid w:val="00A95552"/>
    <w:rsid w:val="00A95770"/>
    <w:rsid w:val="00A95AC0"/>
    <w:rsid w:val="00A95F9B"/>
    <w:rsid w:val="00A9703D"/>
    <w:rsid w:val="00A97234"/>
    <w:rsid w:val="00A973CD"/>
    <w:rsid w:val="00AA0479"/>
    <w:rsid w:val="00AA0704"/>
    <w:rsid w:val="00AA0911"/>
    <w:rsid w:val="00AA18DF"/>
    <w:rsid w:val="00AA19A5"/>
    <w:rsid w:val="00AA1ECE"/>
    <w:rsid w:val="00AA2744"/>
    <w:rsid w:val="00AA2B15"/>
    <w:rsid w:val="00AA2E6B"/>
    <w:rsid w:val="00AA39CB"/>
    <w:rsid w:val="00AA4ADD"/>
    <w:rsid w:val="00AA4D48"/>
    <w:rsid w:val="00AA64F4"/>
    <w:rsid w:val="00AA6A27"/>
    <w:rsid w:val="00AA700E"/>
    <w:rsid w:val="00AA70BE"/>
    <w:rsid w:val="00AA7277"/>
    <w:rsid w:val="00AA73F5"/>
    <w:rsid w:val="00AA76C6"/>
    <w:rsid w:val="00AB02A1"/>
    <w:rsid w:val="00AB089E"/>
    <w:rsid w:val="00AB1F15"/>
    <w:rsid w:val="00AB20F5"/>
    <w:rsid w:val="00AB217E"/>
    <w:rsid w:val="00AB247E"/>
    <w:rsid w:val="00AB25B1"/>
    <w:rsid w:val="00AB28B9"/>
    <w:rsid w:val="00AB2B6D"/>
    <w:rsid w:val="00AB2E64"/>
    <w:rsid w:val="00AB309A"/>
    <w:rsid w:val="00AB32D3"/>
    <w:rsid w:val="00AB5011"/>
    <w:rsid w:val="00AB521B"/>
    <w:rsid w:val="00AB6588"/>
    <w:rsid w:val="00AB7016"/>
    <w:rsid w:val="00AB7351"/>
    <w:rsid w:val="00AB758D"/>
    <w:rsid w:val="00AB7A0F"/>
    <w:rsid w:val="00AB7EDF"/>
    <w:rsid w:val="00AC03D7"/>
    <w:rsid w:val="00AC24B2"/>
    <w:rsid w:val="00AC29F3"/>
    <w:rsid w:val="00AC32EC"/>
    <w:rsid w:val="00AC333B"/>
    <w:rsid w:val="00AC36D6"/>
    <w:rsid w:val="00AC3AB0"/>
    <w:rsid w:val="00AC3EBC"/>
    <w:rsid w:val="00AC446F"/>
    <w:rsid w:val="00AC4648"/>
    <w:rsid w:val="00AC496E"/>
    <w:rsid w:val="00AC4F49"/>
    <w:rsid w:val="00AD006D"/>
    <w:rsid w:val="00AD09FA"/>
    <w:rsid w:val="00AD0BF2"/>
    <w:rsid w:val="00AD0C30"/>
    <w:rsid w:val="00AD12E4"/>
    <w:rsid w:val="00AD20F4"/>
    <w:rsid w:val="00AD246D"/>
    <w:rsid w:val="00AD26C9"/>
    <w:rsid w:val="00AD3089"/>
    <w:rsid w:val="00AD41ED"/>
    <w:rsid w:val="00AD4F19"/>
    <w:rsid w:val="00AD516D"/>
    <w:rsid w:val="00AD6328"/>
    <w:rsid w:val="00AD67CB"/>
    <w:rsid w:val="00AD70FE"/>
    <w:rsid w:val="00AD7DEC"/>
    <w:rsid w:val="00AD7E9D"/>
    <w:rsid w:val="00AE083D"/>
    <w:rsid w:val="00AE0EB9"/>
    <w:rsid w:val="00AE1BAE"/>
    <w:rsid w:val="00AE1F89"/>
    <w:rsid w:val="00AE2264"/>
    <w:rsid w:val="00AE29C6"/>
    <w:rsid w:val="00AE2D61"/>
    <w:rsid w:val="00AE3337"/>
    <w:rsid w:val="00AE33C8"/>
    <w:rsid w:val="00AE3DD2"/>
    <w:rsid w:val="00AE3E0B"/>
    <w:rsid w:val="00AE4767"/>
    <w:rsid w:val="00AE495A"/>
    <w:rsid w:val="00AE4BA0"/>
    <w:rsid w:val="00AE4CBB"/>
    <w:rsid w:val="00AE4E9F"/>
    <w:rsid w:val="00AE5596"/>
    <w:rsid w:val="00AE5622"/>
    <w:rsid w:val="00AE5AE4"/>
    <w:rsid w:val="00AE6491"/>
    <w:rsid w:val="00AE722D"/>
    <w:rsid w:val="00AE756B"/>
    <w:rsid w:val="00AE76E6"/>
    <w:rsid w:val="00AE77F9"/>
    <w:rsid w:val="00AE7ABC"/>
    <w:rsid w:val="00AE7D26"/>
    <w:rsid w:val="00AE7D64"/>
    <w:rsid w:val="00AF0C76"/>
    <w:rsid w:val="00AF0E4A"/>
    <w:rsid w:val="00AF197B"/>
    <w:rsid w:val="00AF211B"/>
    <w:rsid w:val="00AF2A6C"/>
    <w:rsid w:val="00AF2DC3"/>
    <w:rsid w:val="00AF3282"/>
    <w:rsid w:val="00AF338C"/>
    <w:rsid w:val="00AF354F"/>
    <w:rsid w:val="00AF3CAA"/>
    <w:rsid w:val="00AF4E4B"/>
    <w:rsid w:val="00AF4FD6"/>
    <w:rsid w:val="00AF5965"/>
    <w:rsid w:val="00AF615F"/>
    <w:rsid w:val="00AF6BFD"/>
    <w:rsid w:val="00AF70F9"/>
    <w:rsid w:val="00AF7C9C"/>
    <w:rsid w:val="00B002C2"/>
    <w:rsid w:val="00B004DB"/>
    <w:rsid w:val="00B01162"/>
    <w:rsid w:val="00B022A0"/>
    <w:rsid w:val="00B0348A"/>
    <w:rsid w:val="00B0464F"/>
    <w:rsid w:val="00B04718"/>
    <w:rsid w:val="00B0508C"/>
    <w:rsid w:val="00B056A2"/>
    <w:rsid w:val="00B057AE"/>
    <w:rsid w:val="00B06017"/>
    <w:rsid w:val="00B064C5"/>
    <w:rsid w:val="00B065CF"/>
    <w:rsid w:val="00B0678D"/>
    <w:rsid w:val="00B06DE8"/>
    <w:rsid w:val="00B07421"/>
    <w:rsid w:val="00B1171C"/>
    <w:rsid w:val="00B120DA"/>
    <w:rsid w:val="00B1225A"/>
    <w:rsid w:val="00B125BA"/>
    <w:rsid w:val="00B125C0"/>
    <w:rsid w:val="00B125E3"/>
    <w:rsid w:val="00B126BC"/>
    <w:rsid w:val="00B1276E"/>
    <w:rsid w:val="00B12F52"/>
    <w:rsid w:val="00B147CC"/>
    <w:rsid w:val="00B148F1"/>
    <w:rsid w:val="00B149AD"/>
    <w:rsid w:val="00B149F0"/>
    <w:rsid w:val="00B1613E"/>
    <w:rsid w:val="00B170CD"/>
    <w:rsid w:val="00B1756C"/>
    <w:rsid w:val="00B20036"/>
    <w:rsid w:val="00B200BF"/>
    <w:rsid w:val="00B208EC"/>
    <w:rsid w:val="00B20A71"/>
    <w:rsid w:val="00B20A81"/>
    <w:rsid w:val="00B20C99"/>
    <w:rsid w:val="00B21D55"/>
    <w:rsid w:val="00B22308"/>
    <w:rsid w:val="00B22426"/>
    <w:rsid w:val="00B2399E"/>
    <w:rsid w:val="00B23D19"/>
    <w:rsid w:val="00B25AD9"/>
    <w:rsid w:val="00B2663F"/>
    <w:rsid w:val="00B26D8C"/>
    <w:rsid w:val="00B27E83"/>
    <w:rsid w:val="00B30047"/>
    <w:rsid w:val="00B30B91"/>
    <w:rsid w:val="00B31AE0"/>
    <w:rsid w:val="00B33B6A"/>
    <w:rsid w:val="00B3500D"/>
    <w:rsid w:val="00B351C4"/>
    <w:rsid w:val="00B35407"/>
    <w:rsid w:val="00B35F08"/>
    <w:rsid w:val="00B36023"/>
    <w:rsid w:val="00B3667E"/>
    <w:rsid w:val="00B36AD0"/>
    <w:rsid w:val="00B36AEA"/>
    <w:rsid w:val="00B37348"/>
    <w:rsid w:val="00B37CD4"/>
    <w:rsid w:val="00B40958"/>
    <w:rsid w:val="00B40CA1"/>
    <w:rsid w:val="00B40D08"/>
    <w:rsid w:val="00B40D2D"/>
    <w:rsid w:val="00B411B3"/>
    <w:rsid w:val="00B41FE7"/>
    <w:rsid w:val="00B4214E"/>
    <w:rsid w:val="00B427CC"/>
    <w:rsid w:val="00B42A85"/>
    <w:rsid w:val="00B42CF9"/>
    <w:rsid w:val="00B43645"/>
    <w:rsid w:val="00B438C6"/>
    <w:rsid w:val="00B43C60"/>
    <w:rsid w:val="00B442C2"/>
    <w:rsid w:val="00B444B2"/>
    <w:rsid w:val="00B445DB"/>
    <w:rsid w:val="00B44AC9"/>
    <w:rsid w:val="00B45544"/>
    <w:rsid w:val="00B46A66"/>
    <w:rsid w:val="00B472C5"/>
    <w:rsid w:val="00B47997"/>
    <w:rsid w:val="00B509AF"/>
    <w:rsid w:val="00B50E26"/>
    <w:rsid w:val="00B51407"/>
    <w:rsid w:val="00B514E4"/>
    <w:rsid w:val="00B51A80"/>
    <w:rsid w:val="00B528AA"/>
    <w:rsid w:val="00B52E89"/>
    <w:rsid w:val="00B532B9"/>
    <w:rsid w:val="00B533EA"/>
    <w:rsid w:val="00B535D8"/>
    <w:rsid w:val="00B53949"/>
    <w:rsid w:val="00B539AF"/>
    <w:rsid w:val="00B55B60"/>
    <w:rsid w:val="00B563E6"/>
    <w:rsid w:val="00B56973"/>
    <w:rsid w:val="00B5721D"/>
    <w:rsid w:val="00B57384"/>
    <w:rsid w:val="00B576CC"/>
    <w:rsid w:val="00B6025B"/>
    <w:rsid w:val="00B6105F"/>
    <w:rsid w:val="00B61400"/>
    <w:rsid w:val="00B6202F"/>
    <w:rsid w:val="00B6296C"/>
    <w:rsid w:val="00B62FF8"/>
    <w:rsid w:val="00B6301A"/>
    <w:rsid w:val="00B6337B"/>
    <w:rsid w:val="00B63652"/>
    <w:rsid w:val="00B6446F"/>
    <w:rsid w:val="00B64B1B"/>
    <w:rsid w:val="00B651D0"/>
    <w:rsid w:val="00B65500"/>
    <w:rsid w:val="00B6557D"/>
    <w:rsid w:val="00B66B6F"/>
    <w:rsid w:val="00B700B1"/>
    <w:rsid w:val="00B71705"/>
    <w:rsid w:val="00B71883"/>
    <w:rsid w:val="00B71AA9"/>
    <w:rsid w:val="00B72307"/>
    <w:rsid w:val="00B729FB"/>
    <w:rsid w:val="00B72DD3"/>
    <w:rsid w:val="00B72FBE"/>
    <w:rsid w:val="00B73264"/>
    <w:rsid w:val="00B74620"/>
    <w:rsid w:val="00B746C9"/>
    <w:rsid w:val="00B74E6D"/>
    <w:rsid w:val="00B74F96"/>
    <w:rsid w:val="00B75250"/>
    <w:rsid w:val="00B75474"/>
    <w:rsid w:val="00B75556"/>
    <w:rsid w:val="00B757C1"/>
    <w:rsid w:val="00B76240"/>
    <w:rsid w:val="00B7691D"/>
    <w:rsid w:val="00B77AFF"/>
    <w:rsid w:val="00B77CF7"/>
    <w:rsid w:val="00B77E1F"/>
    <w:rsid w:val="00B806DB"/>
    <w:rsid w:val="00B813F4"/>
    <w:rsid w:val="00B81854"/>
    <w:rsid w:val="00B81D2A"/>
    <w:rsid w:val="00B8281A"/>
    <w:rsid w:val="00B84DAB"/>
    <w:rsid w:val="00B8604E"/>
    <w:rsid w:val="00B86051"/>
    <w:rsid w:val="00B860BB"/>
    <w:rsid w:val="00B87740"/>
    <w:rsid w:val="00B87B5A"/>
    <w:rsid w:val="00B87EE3"/>
    <w:rsid w:val="00B87FAA"/>
    <w:rsid w:val="00B91657"/>
    <w:rsid w:val="00B9180A"/>
    <w:rsid w:val="00B91F7E"/>
    <w:rsid w:val="00B92FEB"/>
    <w:rsid w:val="00B93420"/>
    <w:rsid w:val="00B9361B"/>
    <w:rsid w:val="00B9377A"/>
    <w:rsid w:val="00B93A60"/>
    <w:rsid w:val="00B949FC"/>
    <w:rsid w:val="00B95159"/>
    <w:rsid w:val="00B95B59"/>
    <w:rsid w:val="00B95D3B"/>
    <w:rsid w:val="00B963A4"/>
    <w:rsid w:val="00B963E3"/>
    <w:rsid w:val="00B96769"/>
    <w:rsid w:val="00B96948"/>
    <w:rsid w:val="00B9724E"/>
    <w:rsid w:val="00B973D3"/>
    <w:rsid w:val="00B9780E"/>
    <w:rsid w:val="00B97917"/>
    <w:rsid w:val="00B97962"/>
    <w:rsid w:val="00B97C89"/>
    <w:rsid w:val="00BA0066"/>
    <w:rsid w:val="00BA0118"/>
    <w:rsid w:val="00BA0720"/>
    <w:rsid w:val="00BA0C89"/>
    <w:rsid w:val="00BA0E28"/>
    <w:rsid w:val="00BA145D"/>
    <w:rsid w:val="00BA16BB"/>
    <w:rsid w:val="00BA1772"/>
    <w:rsid w:val="00BA2015"/>
    <w:rsid w:val="00BA2509"/>
    <w:rsid w:val="00BA25EA"/>
    <w:rsid w:val="00BA416D"/>
    <w:rsid w:val="00BA5A69"/>
    <w:rsid w:val="00BA5AC6"/>
    <w:rsid w:val="00BA6E5D"/>
    <w:rsid w:val="00BA786E"/>
    <w:rsid w:val="00BA7CC5"/>
    <w:rsid w:val="00BA7E0D"/>
    <w:rsid w:val="00BB027F"/>
    <w:rsid w:val="00BB0ACA"/>
    <w:rsid w:val="00BB0B50"/>
    <w:rsid w:val="00BB0BCA"/>
    <w:rsid w:val="00BB14CC"/>
    <w:rsid w:val="00BB177E"/>
    <w:rsid w:val="00BB1DA2"/>
    <w:rsid w:val="00BB1DFB"/>
    <w:rsid w:val="00BB224F"/>
    <w:rsid w:val="00BB24F4"/>
    <w:rsid w:val="00BB2F3B"/>
    <w:rsid w:val="00BB3963"/>
    <w:rsid w:val="00BB44E1"/>
    <w:rsid w:val="00BB46E0"/>
    <w:rsid w:val="00BB4B36"/>
    <w:rsid w:val="00BB4D50"/>
    <w:rsid w:val="00BB525A"/>
    <w:rsid w:val="00BB55B7"/>
    <w:rsid w:val="00BB58DD"/>
    <w:rsid w:val="00BB5F8D"/>
    <w:rsid w:val="00BB7363"/>
    <w:rsid w:val="00BB7511"/>
    <w:rsid w:val="00BB770A"/>
    <w:rsid w:val="00BB7C36"/>
    <w:rsid w:val="00BB7EDC"/>
    <w:rsid w:val="00BC0063"/>
    <w:rsid w:val="00BC01F9"/>
    <w:rsid w:val="00BC13D2"/>
    <w:rsid w:val="00BC18CF"/>
    <w:rsid w:val="00BC22DA"/>
    <w:rsid w:val="00BC2B14"/>
    <w:rsid w:val="00BC376A"/>
    <w:rsid w:val="00BC3B22"/>
    <w:rsid w:val="00BC40B0"/>
    <w:rsid w:val="00BC4D20"/>
    <w:rsid w:val="00BC5B44"/>
    <w:rsid w:val="00BC61B3"/>
    <w:rsid w:val="00BC69B9"/>
    <w:rsid w:val="00BC6C4D"/>
    <w:rsid w:val="00BC731F"/>
    <w:rsid w:val="00BD0291"/>
    <w:rsid w:val="00BD04A1"/>
    <w:rsid w:val="00BD12AC"/>
    <w:rsid w:val="00BD1AFC"/>
    <w:rsid w:val="00BD1C87"/>
    <w:rsid w:val="00BD1F2C"/>
    <w:rsid w:val="00BD28A2"/>
    <w:rsid w:val="00BD32BB"/>
    <w:rsid w:val="00BD3791"/>
    <w:rsid w:val="00BD44F6"/>
    <w:rsid w:val="00BD4657"/>
    <w:rsid w:val="00BD4BCB"/>
    <w:rsid w:val="00BD4EC7"/>
    <w:rsid w:val="00BD605D"/>
    <w:rsid w:val="00BD626E"/>
    <w:rsid w:val="00BD691A"/>
    <w:rsid w:val="00BD7622"/>
    <w:rsid w:val="00BD7891"/>
    <w:rsid w:val="00BD7BDC"/>
    <w:rsid w:val="00BE06F1"/>
    <w:rsid w:val="00BE0DA4"/>
    <w:rsid w:val="00BE1038"/>
    <w:rsid w:val="00BE201F"/>
    <w:rsid w:val="00BE2E71"/>
    <w:rsid w:val="00BE3EE1"/>
    <w:rsid w:val="00BE4DE6"/>
    <w:rsid w:val="00BE5031"/>
    <w:rsid w:val="00BE57BD"/>
    <w:rsid w:val="00BE5CC4"/>
    <w:rsid w:val="00BE6544"/>
    <w:rsid w:val="00BE66BF"/>
    <w:rsid w:val="00BF017D"/>
    <w:rsid w:val="00BF03F1"/>
    <w:rsid w:val="00BF08F0"/>
    <w:rsid w:val="00BF0BF2"/>
    <w:rsid w:val="00BF1499"/>
    <w:rsid w:val="00BF38B1"/>
    <w:rsid w:val="00BF391F"/>
    <w:rsid w:val="00BF4154"/>
    <w:rsid w:val="00BF43F7"/>
    <w:rsid w:val="00BF4C78"/>
    <w:rsid w:val="00BF5746"/>
    <w:rsid w:val="00BF5748"/>
    <w:rsid w:val="00BF61C5"/>
    <w:rsid w:val="00BF657B"/>
    <w:rsid w:val="00BF65CB"/>
    <w:rsid w:val="00BF6838"/>
    <w:rsid w:val="00BF6A7D"/>
    <w:rsid w:val="00BF753A"/>
    <w:rsid w:val="00BF7948"/>
    <w:rsid w:val="00C00818"/>
    <w:rsid w:val="00C014FA"/>
    <w:rsid w:val="00C01C54"/>
    <w:rsid w:val="00C0256B"/>
    <w:rsid w:val="00C025F8"/>
    <w:rsid w:val="00C02796"/>
    <w:rsid w:val="00C0303C"/>
    <w:rsid w:val="00C0347F"/>
    <w:rsid w:val="00C04417"/>
    <w:rsid w:val="00C04C6F"/>
    <w:rsid w:val="00C04F33"/>
    <w:rsid w:val="00C051EF"/>
    <w:rsid w:val="00C0559B"/>
    <w:rsid w:val="00C05DF1"/>
    <w:rsid w:val="00C06473"/>
    <w:rsid w:val="00C071AA"/>
    <w:rsid w:val="00C079F2"/>
    <w:rsid w:val="00C1063A"/>
    <w:rsid w:val="00C10705"/>
    <w:rsid w:val="00C10951"/>
    <w:rsid w:val="00C10A71"/>
    <w:rsid w:val="00C1173E"/>
    <w:rsid w:val="00C118F4"/>
    <w:rsid w:val="00C11A00"/>
    <w:rsid w:val="00C11B3C"/>
    <w:rsid w:val="00C1228D"/>
    <w:rsid w:val="00C123B3"/>
    <w:rsid w:val="00C13DE6"/>
    <w:rsid w:val="00C13EEF"/>
    <w:rsid w:val="00C142E3"/>
    <w:rsid w:val="00C14417"/>
    <w:rsid w:val="00C1710F"/>
    <w:rsid w:val="00C1722A"/>
    <w:rsid w:val="00C178E7"/>
    <w:rsid w:val="00C17D70"/>
    <w:rsid w:val="00C20E6B"/>
    <w:rsid w:val="00C213F4"/>
    <w:rsid w:val="00C21805"/>
    <w:rsid w:val="00C21926"/>
    <w:rsid w:val="00C21D51"/>
    <w:rsid w:val="00C230E0"/>
    <w:rsid w:val="00C23645"/>
    <w:rsid w:val="00C2408B"/>
    <w:rsid w:val="00C24138"/>
    <w:rsid w:val="00C251CC"/>
    <w:rsid w:val="00C26C18"/>
    <w:rsid w:val="00C27F3A"/>
    <w:rsid w:val="00C30131"/>
    <w:rsid w:val="00C304B2"/>
    <w:rsid w:val="00C30560"/>
    <w:rsid w:val="00C306BE"/>
    <w:rsid w:val="00C30D67"/>
    <w:rsid w:val="00C3145A"/>
    <w:rsid w:val="00C314C4"/>
    <w:rsid w:val="00C317E6"/>
    <w:rsid w:val="00C32493"/>
    <w:rsid w:val="00C32725"/>
    <w:rsid w:val="00C32B2E"/>
    <w:rsid w:val="00C33008"/>
    <w:rsid w:val="00C33D42"/>
    <w:rsid w:val="00C34555"/>
    <w:rsid w:val="00C34905"/>
    <w:rsid w:val="00C3501A"/>
    <w:rsid w:val="00C3503F"/>
    <w:rsid w:val="00C3542C"/>
    <w:rsid w:val="00C36AC3"/>
    <w:rsid w:val="00C40F68"/>
    <w:rsid w:val="00C4173D"/>
    <w:rsid w:val="00C421FF"/>
    <w:rsid w:val="00C42852"/>
    <w:rsid w:val="00C43135"/>
    <w:rsid w:val="00C43F6B"/>
    <w:rsid w:val="00C440BA"/>
    <w:rsid w:val="00C440F5"/>
    <w:rsid w:val="00C44409"/>
    <w:rsid w:val="00C446F2"/>
    <w:rsid w:val="00C45103"/>
    <w:rsid w:val="00C456D2"/>
    <w:rsid w:val="00C46E1E"/>
    <w:rsid w:val="00C47B6F"/>
    <w:rsid w:val="00C47CB3"/>
    <w:rsid w:val="00C500F0"/>
    <w:rsid w:val="00C50864"/>
    <w:rsid w:val="00C50EFC"/>
    <w:rsid w:val="00C52354"/>
    <w:rsid w:val="00C52C4A"/>
    <w:rsid w:val="00C5305C"/>
    <w:rsid w:val="00C53AE3"/>
    <w:rsid w:val="00C53CAF"/>
    <w:rsid w:val="00C54B5A"/>
    <w:rsid w:val="00C54B6C"/>
    <w:rsid w:val="00C5584A"/>
    <w:rsid w:val="00C561D3"/>
    <w:rsid w:val="00C5670C"/>
    <w:rsid w:val="00C56DFD"/>
    <w:rsid w:val="00C57C8A"/>
    <w:rsid w:val="00C609AF"/>
    <w:rsid w:val="00C609DB"/>
    <w:rsid w:val="00C613D1"/>
    <w:rsid w:val="00C6144C"/>
    <w:rsid w:val="00C61756"/>
    <w:rsid w:val="00C61C65"/>
    <w:rsid w:val="00C6209E"/>
    <w:rsid w:val="00C62A98"/>
    <w:rsid w:val="00C63547"/>
    <w:rsid w:val="00C637A6"/>
    <w:rsid w:val="00C63BCF"/>
    <w:rsid w:val="00C63F1F"/>
    <w:rsid w:val="00C644E2"/>
    <w:rsid w:val="00C655CD"/>
    <w:rsid w:val="00C65B98"/>
    <w:rsid w:val="00C662DE"/>
    <w:rsid w:val="00C66BB1"/>
    <w:rsid w:val="00C66DA6"/>
    <w:rsid w:val="00C67E89"/>
    <w:rsid w:val="00C700FA"/>
    <w:rsid w:val="00C707DB"/>
    <w:rsid w:val="00C70D28"/>
    <w:rsid w:val="00C70DD3"/>
    <w:rsid w:val="00C71BED"/>
    <w:rsid w:val="00C71C5B"/>
    <w:rsid w:val="00C7200F"/>
    <w:rsid w:val="00C72DD4"/>
    <w:rsid w:val="00C72E78"/>
    <w:rsid w:val="00C73109"/>
    <w:rsid w:val="00C73603"/>
    <w:rsid w:val="00C7366A"/>
    <w:rsid w:val="00C7380E"/>
    <w:rsid w:val="00C73AB3"/>
    <w:rsid w:val="00C75045"/>
    <w:rsid w:val="00C7543B"/>
    <w:rsid w:val="00C757FC"/>
    <w:rsid w:val="00C7582E"/>
    <w:rsid w:val="00C7641A"/>
    <w:rsid w:val="00C76AC5"/>
    <w:rsid w:val="00C76E3A"/>
    <w:rsid w:val="00C77301"/>
    <w:rsid w:val="00C77330"/>
    <w:rsid w:val="00C7741D"/>
    <w:rsid w:val="00C77CB8"/>
    <w:rsid w:val="00C802B1"/>
    <w:rsid w:val="00C805B6"/>
    <w:rsid w:val="00C8117B"/>
    <w:rsid w:val="00C812A4"/>
    <w:rsid w:val="00C81425"/>
    <w:rsid w:val="00C8146F"/>
    <w:rsid w:val="00C81A43"/>
    <w:rsid w:val="00C81B18"/>
    <w:rsid w:val="00C82376"/>
    <w:rsid w:val="00C823FC"/>
    <w:rsid w:val="00C82BEA"/>
    <w:rsid w:val="00C82DCB"/>
    <w:rsid w:val="00C837B1"/>
    <w:rsid w:val="00C83A9B"/>
    <w:rsid w:val="00C83D2E"/>
    <w:rsid w:val="00C83F47"/>
    <w:rsid w:val="00C842B4"/>
    <w:rsid w:val="00C844BA"/>
    <w:rsid w:val="00C8455B"/>
    <w:rsid w:val="00C84AB5"/>
    <w:rsid w:val="00C84D36"/>
    <w:rsid w:val="00C850AA"/>
    <w:rsid w:val="00C8589C"/>
    <w:rsid w:val="00C85FF6"/>
    <w:rsid w:val="00C86B4A"/>
    <w:rsid w:val="00C87BBB"/>
    <w:rsid w:val="00C87BE5"/>
    <w:rsid w:val="00C87CDF"/>
    <w:rsid w:val="00C906C6"/>
    <w:rsid w:val="00C90A39"/>
    <w:rsid w:val="00C90B6D"/>
    <w:rsid w:val="00C92332"/>
    <w:rsid w:val="00C9257F"/>
    <w:rsid w:val="00C92C1C"/>
    <w:rsid w:val="00C93F57"/>
    <w:rsid w:val="00C94AEE"/>
    <w:rsid w:val="00C94C8B"/>
    <w:rsid w:val="00C94EB6"/>
    <w:rsid w:val="00C964F9"/>
    <w:rsid w:val="00C967AA"/>
    <w:rsid w:val="00C96C9B"/>
    <w:rsid w:val="00C970B9"/>
    <w:rsid w:val="00C9737F"/>
    <w:rsid w:val="00C9794E"/>
    <w:rsid w:val="00C97B91"/>
    <w:rsid w:val="00CA00AF"/>
    <w:rsid w:val="00CA0129"/>
    <w:rsid w:val="00CA111A"/>
    <w:rsid w:val="00CA1F7A"/>
    <w:rsid w:val="00CA2013"/>
    <w:rsid w:val="00CA2129"/>
    <w:rsid w:val="00CA29D8"/>
    <w:rsid w:val="00CA3AE7"/>
    <w:rsid w:val="00CA43C7"/>
    <w:rsid w:val="00CA44AC"/>
    <w:rsid w:val="00CA4683"/>
    <w:rsid w:val="00CA4AC2"/>
    <w:rsid w:val="00CA51F3"/>
    <w:rsid w:val="00CA61EF"/>
    <w:rsid w:val="00CA707E"/>
    <w:rsid w:val="00CA7142"/>
    <w:rsid w:val="00CA71D4"/>
    <w:rsid w:val="00CA7795"/>
    <w:rsid w:val="00CB0F8D"/>
    <w:rsid w:val="00CB1582"/>
    <w:rsid w:val="00CB15C1"/>
    <w:rsid w:val="00CB33F5"/>
    <w:rsid w:val="00CB3520"/>
    <w:rsid w:val="00CB42D2"/>
    <w:rsid w:val="00CB4420"/>
    <w:rsid w:val="00CB4EF6"/>
    <w:rsid w:val="00CB4F42"/>
    <w:rsid w:val="00CB5391"/>
    <w:rsid w:val="00CB5489"/>
    <w:rsid w:val="00CB5695"/>
    <w:rsid w:val="00CB5984"/>
    <w:rsid w:val="00CB67B3"/>
    <w:rsid w:val="00CB78C8"/>
    <w:rsid w:val="00CB7A32"/>
    <w:rsid w:val="00CB7D9C"/>
    <w:rsid w:val="00CB7F09"/>
    <w:rsid w:val="00CC0ECE"/>
    <w:rsid w:val="00CC0F76"/>
    <w:rsid w:val="00CC1151"/>
    <w:rsid w:val="00CC15C6"/>
    <w:rsid w:val="00CC1939"/>
    <w:rsid w:val="00CC2105"/>
    <w:rsid w:val="00CC214A"/>
    <w:rsid w:val="00CC2845"/>
    <w:rsid w:val="00CC3B05"/>
    <w:rsid w:val="00CC5ACA"/>
    <w:rsid w:val="00CC6069"/>
    <w:rsid w:val="00CC6768"/>
    <w:rsid w:val="00CC682D"/>
    <w:rsid w:val="00CC7074"/>
    <w:rsid w:val="00CC72BC"/>
    <w:rsid w:val="00CC769B"/>
    <w:rsid w:val="00CC77B5"/>
    <w:rsid w:val="00CC77E9"/>
    <w:rsid w:val="00CC77FA"/>
    <w:rsid w:val="00CC7F46"/>
    <w:rsid w:val="00CD03E0"/>
    <w:rsid w:val="00CD070C"/>
    <w:rsid w:val="00CD09D1"/>
    <w:rsid w:val="00CD0A2C"/>
    <w:rsid w:val="00CD14A4"/>
    <w:rsid w:val="00CD1DCE"/>
    <w:rsid w:val="00CD1E9A"/>
    <w:rsid w:val="00CD3485"/>
    <w:rsid w:val="00CD3778"/>
    <w:rsid w:val="00CD3C5D"/>
    <w:rsid w:val="00CD3D7B"/>
    <w:rsid w:val="00CD44A6"/>
    <w:rsid w:val="00CD464E"/>
    <w:rsid w:val="00CD5D20"/>
    <w:rsid w:val="00CD609D"/>
    <w:rsid w:val="00CD692B"/>
    <w:rsid w:val="00CD6AB8"/>
    <w:rsid w:val="00CD6D5A"/>
    <w:rsid w:val="00CD6D6C"/>
    <w:rsid w:val="00CD6F79"/>
    <w:rsid w:val="00CD7016"/>
    <w:rsid w:val="00CD74DA"/>
    <w:rsid w:val="00CD7A4E"/>
    <w:rsid w:val="00CD7AAD"/>
    <w:rsid w:val="00CD7E56"/>
    <w:rsid w:val="00CE0188"/>
    <w:rsid w:val="00CE0FE1"/>
    <w:rsid w:val="00CE142C"/>
    <w:rsid w:val="00CE16A6"/>
    <w:rsid w:val="00CE2909"/>
    <w:rsid w:val="00CE2E22"/>
    <w:rsid w:val="00CE3B1B"/>
    <w:rsid w:val="00CE4E7E"/>
    <w:rsid w:val="00CE5200"/>
    <w:rsid w:val="00CE526C"/>
    <w:rsid w:val="00CE5753"/>
    <w:rsid w:val="00CE58C4"/>
    <w:rsid w:val="00CE5A51"/>
    <w:rsid w:val="00CE61CA"/>
    <w:rsid w:val="00CE6696"/>
    <w:rsid w:val="00CE687F"/>
    <w:rsid w:val="00CE6D45"/>
    <w:rsid w:val="00CE6F94"/>
    <w:rsid w:val="00CE7E7A"/>
    <w:rsid w:val="00CE7F33"/>
    <w:rsid w:val="00CF0205"/>
    <w:rsid w:val="00CF15B0"/>
    <w:rsid w:val="00CF1B75"/>
    <w:rsid w:val="00CF2534"/>
    <w:rsid w:val="00CF33F7"/>
    <w:rsid w:val="00CF3B80"/>
    <w:rsid w:val="00CF3C1C"/>
    <w:rsid w:val="00CF3F47"/>
    <w:rsid w:val="00CF4A89"/>
    <w:rsid w:val="00CF54F9"/>
    <w:rsid w:val="00CF6CF5"/>
    <w:rsid w:val="00CF6EE9"/>
    <w:rsid w:val="00CF74E9"/>
    <w:rsid w:val="00CF7946"/>
    <w:rsid w:val="00CF79DC"/>
    <w:rsid w:val="00D006E2"/>
    <w:rsid w:val="00D00935"/>
    <w:rsid w:val="00D01619"/>
    <w:rsid w:val="00D01963"/>
    <w:rsid w:val="00D01C80"/>
    <w:rsid w:val="00D02A4F"/>
    <w:rsid w:val="00D03B93"/>
    <w:rsid w:val="00D04EDB"/>
    <w:rsid w:val="00D062AC"/>
    <w:rsid w:val="00D064B0"/>
    <w:rsid w:val="00D06687"/>
    <w:rsid w:val="00D06E77"/>
    <w:rsid w:val="00D10F93"/>
    <w:rsid w:val="00D111F9"/>
    <w:rsid w:val="00D11DF9"/>
    <w:rsid w:val="00D11FE6"/>
    <w:rsid w:val="00D13554"/>
    <w:rsid w:val="00D13AA2"/>
    <w:rsid w:val="00D141A4"/>
    <w:rsid w:val="00D15D32"/>
    <w:rsid w:val="00D16B03"/>
    <w:rsid w:val="00D16CC3"/>
    <w:rsid w:val="00D17083"/>
    <w:rsid w:val="00D1773D"/>
    <w:rsid w:val="00D17F07"/>
    <w:rsid w:val="00D20244"/>
    <w:rsid w:val="00D20D85"/>
    <w:rsid w:val="00D21D6C"/>
    <w:rsid w:val="00D23E3D"/>
    <w:rsid w:val="00D26736"/>
    <w:rsid w:val="00D26794"/>
    <w:rsid w:val="00D26DDB"/>
    <w:rsid w:val="00D26F6B"/>
    <w:rsid w:val="00D27283"/>
    <w:rsid w:val="00D27627"/>
    <w:rsid w:val="00D27D0D"/>
    <w:rsid w:val="00D27E7E"/>
    <w:rsid w:val="00D307EC"/>
    <w:rsid w:val="00D30BFB"/>
    <w:rsid w:val="00D318CE"/>
    <w:rsid w:val="00D31CD6"/>
    <w:rsid w:val="00D32A8B"/>
    <w:rsid w:val="00D32DF2"/>
    <w:rsid w:val="00D33976"/>
    <w:rsid w:val="00D33E61"/>
    <w:rsid w:val="00D3523D"/>
    <w:rsid w:val="00D35E17"/>
    <w:rsid w:val="00D35E93"/>
    <w:rsid w:val="00D36462"/>
    <w:rsid w:val="00D36BA3"/>
    <w:rsid w:val="00D3723D"/>
    <w:rsid w:val="00D375D8"/>
    <w:rsid w:val="00D37603"/>
    <w:rsid w:val="00D37C34"/>
    <w:rsid w:val="00D4105E"/>
    <w:rsid w:val="00D41422"/>
    <w:rsid w:val="00D41DF9"/>
    <w:rsid w:val="00D423FD"/>
    <w:rsid w:val="00D4266F"/>
    <w:rsid w:val="00D42FD8"/>
    <w:rsid w:val="00D4351F"/>
    <w:rsid w:val="00D439D7"/>
    <w:rsid w:val="00D43F5D"/>
    <w:rsid w:val="00D44779"/>
    <w:rsid w:val="00D456DC"/>
    <w:rsid w:val="00D45950"/>
    <w:rsid w:val="00D45F97"/>
    <w:rsid w:val="00D464A7"/>
    <w:rsid w:val="00D50590"/>
    <w:rsid w:val="00D5172B"/>
    <w:rsid w:val="00D518DF"/>
    <w:rsid w:val="00D51ABB"/>
    <w:rsid w:val="00D522B3"/>
    <w:rsid w:val="00D52ABF"/>
    <w:rsid w:val="00D52D67"/>
    <w:rsid w:val="00D53599"/>
    <w:rsid w:val="00D54742"/>
    <w:rsid w:val="00D54745"/>
    <w:rsid w:val="00D547B8"/>
    <w:rsid w:val="00D54F78"/>
    <w:rsid w:val="00D55792"/>
    <w:rsid w:val="00D56B81"/>
    <w:rsid w:val="00D57912"/>
    <w:rsid w:val="00D57AD3"/>
    <w:rsid w:val="00D57E2D"/>
    <w:rsid w:val="00D617AE"/>
    <w:rsid w:val="00D61C59"/>
    <w:rsid w:val="00D6236B"/>
    <w:rsid w:val="00D623A9"/>
    <w:rsid w:val="00D62EAF"/>
    <w:rsid w:val="00D63012"/>
    <w:rsid w:val="00D63205"/>
    <w:rsid w:val="00D63BA2"/>
    <w:rsid w:val="00D6423F"/>
    <w:rsid w:val="00D64378"/>
    <w:rsid w:val="00D64AFD"/>
    <w:rsid w:val="00D65029"/>
    <w:rsid w:val="00D66A81"/>
    <w:rsid w:val="00D6770E"/>
    <w:rsid w:val="00D70980"/>
    <w:rsid w:val="00D70B97"/>
    <w:rsid w:val="00D70E2A"/>
    <w:rsid w:val="00D712FB"/>
    <w:rsid w:val="00D71E08"/>
    <w:rsid w:val="00D72C46"/>
    <w:rsid w:val="00D72D62"/>
    <w:rsid w:val="00D73E75"/>
    <w:rsid w:val="00D74682"/>
    <w:rsid w:val="00D75036"/>
    <w:rsid w:val="00D752C9"/>
    <w:rsid w:val="00D759E3"/>
    <w:rsid w:val="00D770B4"/>
    <w:rsid w:val="00D77199"/>
    <w:rsid w:val="00D77679"/>
    <w:rsid w:val="00D800B3"/>
    <w:rsid w:val="00D80104"/>
    <w:rsid w:val="00D8112E"/>
    <w:rsid w:val="00D81982"/>
    <w:rsid w:val="00D82232"/>
    <w:rsid w:val="00D82A78"/>
    <w:rsid w:val="00D83352"/>
    <w:rsid w:val="00D8345D"/>
    <w:rsid w:val="00D839DF"/>
    <w:rsid w:val="00D83F74"/>
    <w:rsid w:val="00D841AF"/>
    <w:rsid w:val="00D84A4A"/>
    <w:rsid w:val="00D84B3F"/>
    <w:rsid w:val="00D84DCF"/>
    <w:rsid w:val="00D8509B"/>
    <w:rsid w:val="00D850B6"/>
    <w:rsid w:val="00D8581A"/>
    <w:rsid w:val="00D85B86"/>
    <w:rsid w:val="00D8716A"/>
    <w:rsid w:val="00D871A0"/>
    <w:rsid w:val="00D90420"/>
    <w:rsid w:val="00D90598"/>
    <w:rsid w:val="00D91C8F"/>
    <w:rsid w:val="00D91DCA"/>
    <w:rsid w:val="00D91E51"/>
    <w:rsid w:val="00D91EE3"/>
    <w:rsid w:val="00D926F7"/>
    <w:rsid w:val="00D93848"/>
    <w:rsid w:val="00D93C9D"/>
    <w:rsid w:val="00D94E60"/>
    <w:rsid w:val="00D94F5A"/>
    <w:rsid w:val="00D95B16"/>
    <w:rsid w:val="00D95C65"/>
    <w:rsid w:val="00D96019"/>
    <w:rsid w:val="00D9629C"/>
    <w:rsid w:val="00D96C2F"/>
    <w:rsid w:val="00D975DA"/>
    <w:rsid w:val="00D97C21"/>
    <w:rsid w:val="00D97CEA"/>
    <w:rsid w:val="00D97EAA"/>
    <w:rsid w:val="00D97EF8"/>
    <w:rsid w:val="00DA026F"/>
    <w:rsid w:val="00DA0270"/>
    <w:rsid w:val="00DA175F"/>
    <w:rsid w:val="00DA1937"/>
    <w:rsid w:val="00DA20D7"/>
    <w:rsid w:val="00DA23B1"/>
    <w:rsid w:val="00DA330A"/>
    <w:rsid w:val="00DA343D"/>
    <w:rsid w:val="00DA3754"/>
    <w:rsid w:val="00DA4A50"/>
    <w:rsid w:val="00DA5247"/>
    <w:rsid w:val="00DA5447"/>
    <w:rsid w:val="00DA5590"/>
    <w:rsid w:val="00DA6519"/>
    <w:rsid w:val="00DA6963"/>
    <w:rsid w:val="00DB1D81"/>
    <w:rsid w:val="00DB21D4"/>
    <w:rsid w:val="00DB23D9"/>
    <w:rsid w:val="00DB31CF"/>
    <w:rsid w:val="00DB45BD"/>
    <w:rsid w:val="00DB50DD"/>
    <w:rsid w:val="00DB5362"/>
    <w:rsid w:val="00DB5539"/>
    <w:rsid w:val="00DB56CE"/>
    <w:rsid w:val="00DB6149"/>
    <w:rsid w:val="00DB6881"/>
    <w:rsid w:val="00DB6B95"/>
    <w:rsid w:val="00DB6CF8"/>
    <w:rsid w:val="00DB6F00"/>
    <w:rsid w:val="00DB767D"/>
    <w:rsid w:val="00DB7A61"/>
    <w:rsid w:val="00DC06A8"/>
    <w:rsid w:val="00DC17EE"/>
    <w:rsid w:val="00DC17FE"/>
    <w:rsid w:val="00DC20AD"/>
    <w:rsid w:val="00DC2425"/>
    <w:rsid w:val="00DC3631"/>
    <w:rsid w:val="00DC3881"/>
    <w:rsid w:val="00DC4BA2"/>
    <w:rsid w:val="00DC5EFC"/>
    <w:rsid w:val="00DC77EC"/>
    <w:rsid w:val="00DD022B"/>
    <w:rsid w:val="00DD194E"/>
    <w:rsid w:val="00DD1E36"/>
    <w:rsid w:val="00DD2503"/>
    <w:rsid w:val="00DD26EF"/>
    <w:rsid w:val="00DD2730"/>
    <w:rsid w:val="00DD3238"/>
    <w:rsid w:val="00DD3D01"/>
    <w:rsid w:val="00DD3E8B"/>
    <w:rsid w:val="00DD3F00"/>
    <w:rsid w:val="00DD404A"/>
    <w:rsid w:val="00DD4050"/>
    <w:rsid w:val="00DD4E4D"/>
    <w:rsid w:val="00DD56D0"/>
    <w:rsid w:val="00DD5725"/>
    <w:rsid w:val="00DD5815"/>
    <w:rsid w:val="00DD6838"/>
    <w:rsid w:val="00DD68FC"/>
    <w:rsid w:val="00DD6A9E"/>
    <w:rsid w:val="00DD76B3"/>
    <w:rsid w:val="00DD7885"/>
    <w:rsid w:val="00DD78E5"/>
    <w:rsid w:val="00DE032B"/>
    <w:rsid w:val="00DE138A"/>
    <w:rsid w:val="00DE16DA"/>
    <w:rsid w:val="00DE17F0"/>
    <w:rsid w:val="00DE19AE"/>
    <w:rsid w:val="00DE34C3"/>
    <w:rsid w:val="00DE36DA"/>
    <w:rsid w:val="00DE3E3A"/>
    <w:rsid w:val="00DE48C4"/>
    <w:rsid w:val="00DE4BAA"/>
    <w:rsid w:val="00DE6DF8"/>
    <w:rsid w:val="00DE7482"/>
    <w:rsid w:val="00DE783D"/>
    <w:rsid w:val="00DF0467"/>
    <w:rsid w:val="00DF2B4D"/>
    <w:rsid w:val="00DF2BDC"/>
    <w:rsid w:val="00DF3F2A"/>
    <w:rsid w:val="00DF431F"/>
    <w:rsid w:val="00DF47A3"/>
    <w:rsid w:val="00DF480F"/>
    <w:rsid w:val="00DF49B0"/>
    <w:rsid w:val="00DF5853"/>
    <w:rsid w:val="00DF5DF1"/>
    <w:rsid w:val="00DF6C15"/>
    <w:rsid w:val="00DF6D9F"/>
    <w:rsid w:val="00E002CA"/>
    <w:rsid w:val="00E00FFA"/>
    <w:rsid w:val="00E01277"/>
    <w:rsid w:val="00E01335"/>
    <w:rsid w:val="00E01622"/>
    <w:rsid w:val="00E01732"/>
    <w:rsid w:val="00E01FAD"/>
    <w:rsid w:val="00E020A2"/>
    <w:rsid w:val="00E02A34"/>
    <w:rsid w:val="00E02AD8"/>
    <w:rsid w:val="00E02AF4"/>
    <w:rsid w:val="00E02D06"/>
    <w:rsid w:val="00E02D17"/>
    <w:rsid w:val="00E02EA5"/>
    <w:rsid w:val="00E0380B"/>
    <w:rsid w:val="00E0428F"/>
    <w:rsid w:val="00E04867"/>
    <w:rsid w:val="00E04990"/>
    <w:rsid w:val="00E04A76"/>
    <w:rsid w:val="00E04AE5"/>
    <w:rsid w:val="00E0557D"/>
    <w:rsid w:val="00E05DBA"/>
    <w:rsid w:val="00E061FE"/>
    <w:rsid w:val="00E070EE"/>
    <w:rsid w:val="00E0761A"/>
    <w:rsid w:val="00E1019E"/>
    <w:rsid w:val="00E11E4B"/>
    <w:rsid w:val="00E12358"/>
    <w:rsid w:val="00E12C16"/>
    <w:rsid w:val="00E12F8A"/>
    <w:rsid w:val="00E1357B"/>
    <w:rsid w:val="00E142A7"/>
    <w:rsid w:val="00E14502"/>
    <w:rsid w:val="00E14D12"/>
    <w:rsid w:val="00E14E6F"/>
    <w:rsid w:val="00E1536D"/>
    <w:rsid w:val="00E15FB6"/>
    <w:rsid w:val="00E166E8"/>
    <w:rsid w:val="00E17650"/>
    <w:rsid w:val="00E17A25"/>
    <w:rsid w:val="00E20109"/>
    <w:rsid w:val="00E21F70"/>
    <w:rsid w:val="00E22D70"/>
    <w:rsid w:val="00E230A5"/>
    <w:rsid w:val="00E23C12"/>
    <w:rsid w:val="00E23E90"/>
    <w:rsid w:val="00E2499B"/>
    <w:rsid w:val="00E24B25"/>
    <w:rsid w:val="00E24D76"/>
    <w:rsid w:val="00E24D88"/>
    <w:rsid w:val="00E25522"/>
    <w:rsid w:val="00E25CAA"/>
    <w:rsid w:val="00E25CF4"/>
    <w:rsid w:val="00E25EF2"/>
    <w:rsid w:val="00E262C5"/>
    <w:rsid w:val="00E26423"/>
    <w:rsid w:val="00E27F1C"/>
    <w:rsid w:val="00E30230"/>
    <w:rsid w:val="00E30CBB"/>
    <w:rsid w:val="00E30CEF"/>
    <w:rsid w:val="00E31148"/>
    <w:rsid w:val="00E31968"/>
    <w:rsid w:val="00E32887"/>
    <w:rsid w:val="00E33192"/>
    <w:rsid w:val="00E34E5F"/>
    <w:rsid w:val="00E354C6"/>
    <w:rsid w:val="00E3588C"/>
    <w:rsid w:val="00E35B88"/>
    <w:rsid w:val="00E35DE8"/>
    <w:rsid w:val="00E363E4"/>
    <w:rsid w:val="00E367C8"/>
    <w:rsid w:val="00E370A7"/>
    <w:rsid w:val="00E37538"/>
    <w:rsid w:val="00E37607"/>
    <w:rsid w:val="00E37F4B"/>
    <w:rsid w:val="00E417B6"/>
    <w:rsid w:val="00E4257B"/>
    <w:rsid w:val="00E42810"/>
    <w:rsid w:val="00E428C5"/>
    <w:rsid w:val="00E4327E"/>
    <w:rsid w:val="00E43490"/>
    <w:rsid w:val="00E4477E"/>
    <w:rsid w:val="00E44F5A"/>
    <w:rsid w:val="00E458C5"/>
    <w:rsid w:val="00E46093"/>
    <w:rsid w:val="00E469C6"/>
    <w:rsid w:val="00E46F49"/>
    <w:rsid w:val="00E47172"/>
    <w:rsid w:val="00E47223"/>
    <w:rsid w:val="00E47E54"/>
    <w:rsid w:val="00E512F9"/>
    <w:rsid w:val="00E51503"/>
    <w:rsid w:val="00E51914"/>
    <w:rsid w:val="00E51D9C"/>
    <w:rsid w:val="00E52033"/>
    <w:rsid w:val="00E538CD"/>
    <w:rsid w:val="00E53B24"/>
    <w:rsid w:val="00E53F1A"/>
    <w:rsid w:val="00E541FE"/>
    <w:rsid w:val="00E549E1"/>
    <w:rsid w:val="00E55295"/>
    <w:rsid w:val="00E55DA6"/>
    <w:rsid w:val="00E55DF9"/>
    <w:rsid w:val="00E564EC"/>
    <w:rsid w:val="00E567C4"/>
    <w:rsid w:val="00E57424"/>
    <w:rsid w:val="00E602EE"/>
    <w:rsid w:val="00E60402"/>
    <w:rsid w:val="00E61438"/>
    <w:rsid w:val="00E61449"/>
    <w:rsid w:val="00E615FA"/>
    <w:rsid w:val="00E62B13"/>
    <w:rsid w:val="00E62CEC"/>
    <w:rsid w:val="00E63C48"/>
    <w:rsid w:val="00E6419A"/>
    <w:rsid w:val="00E65384"/>
    <w:rsid w:val="00E66183"/>
    <w:rsid w:val="00E72515"/>
    <w:rsid w:val="00E730C8"/>
    <w:rsid w:val="00E7313D"/>
    <w:rsid w:val="00E74A8D"/>
    <w:rsid w:val="00E800F9"/>
    <w:rsid w:val="00E805DC"/>
    <w:rsid w:val="00E82C6F"/>
    <w:rsid w:val="00E832CE"/>
    <w:rsid w:val="00E8353E"/>
    <w:rsid w:val="00E83B28"/>
    <w:rsid w:val="00E83BB7"/>
    <w:rsid w:val="00E84825"/>
    <w:rsid w:val="00E8575A"/>
    <w:rsid w:val="00E85AFA"/>
    <w:rsid w:val="00E8647B"/>
    <w:rsid w:val="00E86804"/>
    <w:rsid w:val="00E868DE"/>
    <w:rsid w:val="00E87512"/>
    <w:rsid w:val="00E8796E"/>
    <w:rsid w:val="00E87CE1"/>
    <w:rsid w:val="00E90B35"/>
    <w:rsid w:val="00E9105F"/>
    <w:rsid w:val="00E913FF"/>
    <w:rsid w:val="00E91BF8"/>
    <w:rsid w:val="00E91FBF"/>
    <w:rsid w:val="00E9200A"/>
    <w:rsid w:val="00E92DB8"/>
    <w:rsid w:val="00E935E7"/>
    <w:rsid w:val="00E9420E"/>
    <w:rsid w:val="00E94748"/>
    <w:rsid w:val="00E95D04"/>
    <w:rsid w:val="00EA00B6"/>
    <w:rsid w:val="00EA0306"/>
    <w:rsid w:val="00EA0418"/>
    <w:rsid w:val="00EA0C65"/>
    <w:rsid w:val="00EA10B1"/>
    <w:rsid w:val="00EA1D6D"/>
    <w:rsid w:val="00EA201D"/>
    <w:rsid w:val="00EA22C8"/>
    <w:rsid w:val="00EA28D6"/>
    <w:rsid w:val="00EA2F89"/>
    <w:rsid w:val="00EA3939"/>
    <w:rsid w:val="00EA3A6A"/>
    <w:rsid w:val="00EA3E4A"/>
    <w:rsid w:val="00EA42FE"/>
    <w:rsid w:val="00EA4406"/>
    <w:rsid w:val="00EA49CC"/>
    <w:rsid w:val="00EA58CC"/>
    <w:rsid w:val="00EA5BD3"/>
    <w:rsid w:val="00EA6933"/>
    <w:rsid w:val="00EA6E4C"/>
    <w:rsid w:val="00EA6F75"/>
    <w:rsid w:val="00EA7206"/>
    <w:rsid w:val="00EB0230"/>
    <w:rsid w:val="00EB0480"/>
    <w:rsid w:val="00EB0A61"/>
    <w:rsid w:val="00EB1641"/>
    <w:rsid w:val="00EB16CE"/>
    <w:rsid w:val="00EB1991"/>
    <w:rsid w:val="00EB2E5C"/>
    <w:rsid w:val="00EB2F21"/>
    <w:rsid w:val="00EB37F7"/>
    <w:rsid w:val="00EB3A14"/>
    <w:rsid w:val="00EB3A15"/>
    <w:rsid w:val="00EB43A4"/>
    <w:rsid w:val="00EB54CD"/>
    <w:rsid w:val="00EB706E"/>
    <w:rsid w:val="00EB72B8"/>
    <w:rsid w:val="00EB72E7"/>
    <w:rsid w:val="00EB7615"/>
    <w:rsid w:val="00EC16F5"/>
    <w:rsid w:val="00EC17ED"/>
    <w:rsid w:val="00EC335F"/>
    <w:rsid w:val="00EC3919"/>
    <w:rsid w:val="00EC3B15"/>
    <w:rsid w:val="00EC3B69"/>
    <w:rsid w:val="00EC4016"/>
    <w:rsid w:val="00EC5AD1"/>
    <w:rsid w:val="00EC5DFA"/>
    <w:rsid w:val="00EC62B8"/>
    <w:rsid w:val="00EC62CD"/>
    <w:rsid w:val="00EC7F7A"/>
    <w:rsid w:val="00ED0F55"/>
    <w:rsid w:val="00ED12F6"/>
    <w:rsid w:val="00ED16E7"/>
    <w:rsid w:val="00ED1C2F"/>
    <w:rsid w:val="00ED2692"/>
    <w:rsid w:val="00ED2AF7"/>
    <w:rsid w:val="00ED38D8"/>
    <w:rsid w:val="00ED4A40"/>
    <w:rsid w:val="00ED51B2"/>
    <w:rsid w:val="00ED52D0"/>
    <w:rsid w:val="00ED5E43"/>
    <w:rsid w:val="00ED600D"/>
    <w:rsid w:val="00ED604F"/>
    <w:rsid w:val="00ED78C1"/>
    <w:rsid w:val="00ED7B34"/>
    <w:rsid w:val="00ED7B9D"/>
    <w:rsid w:val="00EE030B"/>
    <w:rsid w:val="00EE0418"/>
    <w:rsid w:val="00EE06BD"/>
    <w:rsid w:val="00EE0A55"/>
    <w:rsid w:val="00EE0C91"/>
    <w:rsid w:val="00EE0D0F"/>
    <w:rsid w:val="00EE1A68"/>
    <w:rsid w:val="00EE1BDF"/>
    <w:rsid w:val="00EE2408"/>
    <w:rsid w:val="00EE2643"/>
    <w:rsid w:val="00EE30B5"/>
    <w:rsid w:val="00EE4083"/>
    <w:rsid w:val="00EE4395"/>
    <w:rsid w:val="00EE445B"/>
    <w:rsid w:val="00EE49D4"/>
    <w:rsid w:val="00EE51FC"/>
    <w:rsid w:val="00EE5382"/>
    <w:rsid w:val="00EE5EB5"/>
    <w:rsid w:val="00EE6DDD"/>
    <w:rsid w:val="00EE7A9C"/>
    <w:rsid w:val="00EF06C7"/>
    <w:rsid w:val="00EF08B7"/>
    <w:rsid w:val="00EF0A1F"/>
    <w:rsid w:val="00EF11DA"/>
    <w:rsid w:val="00EF1B10"/>
    <w:rsid w:val="00EF1D32"/>
    <w:rsid w:val="00EF1F2D"/>
    <w:rsid w:val="00EF2086"/>
    <w:rsid w:val="00EF26DC"/>
    <w:rsid w:val="00EF326C"/>
    <w:rsid w:val="00EF35C0"/>
    <w:rsid w:val="00EF443A"/>
    <w:rsid w:val="00EF4D47"/>
    <w:rsid w:val="00EF5753"/>
    <w:rsid w:val="00EF64D1"/>
    <w:rsid w:val="00EF6E4B"/>
    <w:rsid w:val="00EF7B87"/>
    <w:rsid w:val="00F00453"/>
    <w:rsid w:val="00F01CF5"/>
    <w:rsid w:val="00F01EC4"/>
    <w:rsid w:val="00F02328"/>
    <w:rsid w:val="00F026DE"/>
    <w:rsid w:val="00F02981"/>
    <w:rsid w:val="00F0338B"/>
    <w:rsid w:val="00F06074"/>
    <w:rsid w:val="00F06505"/>
    <w:rsid w:val="00F06D68"/>
    <w:rsid w:val="00F070E6"/>
    <w:rsid w:val="00F07C45"/>
    <w:rsid w:val="00F07C7F"/>
    <w:rsid w:val="00F10ABF"/>
    <w:rsid w:val="00F10F63"/>
    <w:rsid w:val="00F12359"/>
    <w:rsid w:val="00F12961"/>
    <w:rsid w:val="00F12C36"/>
    <w:rsid w:val="00F12F9B"/>
    <w:rsid w:val="00F132CE"/>
    <w:rsid w:val="00F13719"/>
    <w:rsid w:val="00F139D3"/>
    <w:rsid w:val="00F13ADD"/>
    <w:rsid w:val="00F143BA"/>
    <w:rsid w:val="00F14A47"/>
    <w:rsid w:val="00F163E8"/>
    <w:rsid w:val="00F1729D"/>
    <w:rsid w:val="00F176C9"/>
    <w:rsid w:val="00F17E10"/>
    <w:rsid w:val="00F21355"/>
    <w:rsid w:val="00F2150F"/>
    <w:rsid w:val="00F2167E"/>
    <w:rsid w:val="00F22507"/>
    <w:rsid w:val="00F2306A"/>
    <w:rsid w:val="00F23444"/>
    <w:rsid w:val="00F23746"/>
    <w:rsid w:val="00F247F0"/>
    <w:rsid w:val="00F25362"/>
    <w:rsid w:val="00F25561"/>
    <w:rsid w:val="00F256F7"/>
    <w:rsid w:val="00F26294"/>
    <w:rsid w:val="00F26365"/>
    <w:rsid w:val="00F26C90"/>
    <w:rsid w:val="00F27532"/>
    <w:rsid w:val="00F27707"/>
    <w:rsid w:val="00F27917"/>
    <w:rsid w:val="00F27CC2"/>
    <w:rsid w:val="00F30319"/>
    <w:rsid w:val="00F30900"/>
    <w:rsid w:val="00F30FC4"/>
    <w:rsid w:val="00F316DF"/>
    <w:rsid w:val="00F31A1A"/>
    <w:rsid w:val="00F3203F"/>
    <w:rsid w:val="00F32150"/>
    <w:rsid w:val="00F32BD2"/>
    <w:rsid w:val="00F32EC3"/>
    <w:rsid w:val="00F3331F"/>
    <w:rsid w:val="00F33BBD"/>
    <w:rsid w:val="00F33D7C"/>
    <w:rsid w:val="00F3405B"/>
    <w:rsid w:val="00F3484F"/>
    <w:rsid w:val="00F37107"/>
    <w:rsid w:val="00F375D6"/>
    <w:rsid w:val="00F40EC2"/>
    <w:rsid w:val="00F40EF3"/>
    <w:rsid w:val="00F4119F"/>
    <w:rsid w:val="00F41F47"/>
    <w:rsid w:val="00F4235E"/>
    <w:rsid w:val="00F424F2"/>
    <w:rsid w:val="00F43000"/>
    <w:rsid w:val="00F43154"/>
    <w:rsid w:val="00F43762"/>
    <w:rsid w:val="00F437B6"/>
    <w:rsid w:val="00F43C0E"/>
    <w:rsid w:val="00F452A6"/>
    <w:rsid w:val="00F456B8"/>
    <w:rsid w:val="00F45BF9"/>
    <w:rsid w:val="00F4635D"/>
    <w:rsid w:val="00F47268"/>
    <w:rsid w:val="00F4740D"/>
    <w:rsid w:val="00F47A22"/>
    <w:rsid w:val="00F47A9F"/>
    <w:rsid w:val="00F47C8B"/>
    <w:rsid w:val="00F51856"/>
    <w:rsid w:val="00F51A66"/>
    <w:rsid w:val="00F523B3"/>
    <w:rsid w:val="00F52B35"/>
    <w:rsid w:val="00F53284"/>
    <w:rsid w:val="00F539E9"/>
    <w:rsid w:val="00F53A96"/>
    <w:rsid w:val="00F54124"/>
    <w:rsid w:val="00F54445"/>
    <w:rsid w:val="00F54C7D"/>
    <w:rsid w:val="00F54F55"/>
    <w:rsid w:val="00F55E74"/>
    <w:rsid w:val="00F55F53"/>
    <w:rsid w:val="00F56577"/>
    <w:rsid w:val="00F567E0"/>
    <w:rsid w:val="00F570DC"/>
    <w:rsid w:val="00F57A18"/>
    <w:rsid w:val="00F57D07"/>
    <w:rsid w:val="00F60B89"/>
    <w:rsid w:val="00F60E76"/>
    <w:rsid w:val="00F616EE"/>
    <w:rsid w:val="00F61EF0"/>
    <w:rsid w:val="00F6271F"/>
    <w:rsid w:val="00F63245"/>
    <w:rsid w:val="00F63F1F"/>
    <w:rsid w:val="00F6404C"/>
    <w:rsid w:val="00F64418"/>
    <w:rsid w:val="00F649AD"/>
    <w:rsid w:val="00F64D46"/>
    <w:rsid w:val="00F64F93"/>
    <w:rsid w:val="00F66D1B"/>
    <w:rsid w:val="00F66F17"/>
    <w:rsid w:val="00F67266"/>
    <w:rsid w:val="00F67D67"/>
    <w:rsid w:val="00F7201A"/>
    <w:rsid w:val="00F720D6"/>
    <w:rsid w:val="00F723E3"/>
    <w:rsid w:val="00F723E5"/>
    <w:rsid w:val="00F72472"/>
    <w:rsid w:val="00F72721"/>
    <w:rsid w:val="00F72F90"/>
    <w:rsid w:val="00F73F79"/>
    <w:rsid w:val="00F742E4"/>
    <w:rsid w:val="00F74DC3"/>
    <w:rsid w:val="00F751A1"/>
    <w:rsid w:val="00F751E8"/>
    <w:rsid w:val="00F75DA4"/>
    <w:rsid w:val="00F76512"/>
    <w:rsid w:val="00F76A70"/>
    <w:rsid w:val="00F7714B"/>
    <w:rsid w:val="00F7717D"/>
    <w:rsid w:val="00F77725"/>
    <w:rsid w:val="00F778AE"/>
    <w:rsid w:val="00F77B57"/>
    <w:rsid w:val="00F77F9D"/>
    <w:rsid w:val="00F80704"/>
    <w:rsid w:val="00F80BE0"/>
    <w:rsid w:val="00F8105B"/>
    <w:rsid w:val="00F8198C"/>
    <w:rsid w:val="00F819D2"/>
    <w:rsid w:val="00F81E1B"/>
    <w:rsid w:val="00F81FEB"/>
    <w:rsid w:val="00F82F9D"/>
    <w:rsid w:val="00F830E8"/>
    <w:rsid w:val="00F832EE"/>
    <w:rsid w:val="00F83467"/>
    <w:rsid w:val="00F83A6C"/>
    <w:rsid w:val="00F83B61"/>
    <w:rsid w:val="00F83C81"/>
    <w:rsid w:val="00F847EB"/>
    <w:rsid w:val="00F84E94"/>
    <w:rsid w:val="00F8511B"/>
    <w:rsid w:val="00F85528"/>
    <w:rsid w:val="00F8552B"/>
    <w:rsid w:val="00F8563A"/>
    <w:rsid w:val="00F85719"/>
    <w:rsid w:val="00F8580C"/>
    <w:rsid w:val="00F871BB"/>
    <w:rsid w:val="00F87739"/>
    <w:rsid w:val="00F91120"/>
    <w:rsid w:val="00F918CB"/>
    <w:rsid w:val="00F91A84"/>
    <w:rsid w:val="00F91F44"/>
    <w:rsid w:val="00F92A9E"/>
    <w:rsid w:val="00F93402"/>
    <w:rsid w:val="00F93C51"/>
    <w:rsid w:val="00F954C8"/>
    <w:rsid w:val="00F95C4C"/>
    <w:rsid w:val="00F96628"/>
    <w:rsid w:val="00F96983"/>
    <w:rsid w:val="00F96EAF"/>
    <w:rsid w:val="00F97B3A"/>
    <w:rsid w:val="00FA09A2"/>
    <w:rsid w:val="00FA0ACD"/>
    <w:rsid w:val="00FA146C"/>
    <w:rsid w:val="00FA1A63"/>
    <w:rsid w:val="00FA1DF4"/>
    <w:rsid w:val="00FA2072"/>
    <w:rsid w:val="00FA242E"/>
    <w:rsid w:val="00FA2CF6"/>
    <w:rsid w:val="00FA3844"/>
    <w:rsid w:val="00FA43BC"/>
    <w:rsid w:val="00FA4836"/>
    <w:rsid w:val="00FA5751"/>
    <w:rsid w:val="00FA60BD"/>
    <w:rsid w:val="00FA7897"/>
    <w:rsid w:val="00FB04DE"/>
    <w:rsid w:val="00FB1E5B"/>
    <w:rsid w:val="00FB2068"/>
    <w:rsid w:val="00FB2216"/>
    <w:rsid w:val="00FB2862"/>
    <w:rsid w:val="00FB28EF"/>
    <w:rsid w:val="00FB2B3D"/>
    <w:rsid w:val="00FB33CE"/>
    <w:rsid w:val="00FB4DD6"/>
    <w:rsid w:val="00FB55D2"/>
    <w:rsid w:val="00FB5718"/>
    <w:rsid w:val="00FB58B7"/>
    <w:rsid w:val="00FB638D"/>
    <w:rsid w:val="00FB6A5F"/>
    <w:rsid w:val="00FC05C4"/>
    <w:rsid w:val="00FC0C8E"/>
    <w:rsid w:val="00FC0EAE"/>
    <w:rsid w:val="00FC19DC"/>
    <w:rsid w:val="00FC2799"/>
    <w:rsid w:val="00FC289D"/>
    <w:rsid w:val="00FC2AB2"/>
    <w:rsid w:val="00FC2F37"/>
    <w:rsid w:val="00FC3D0C"/>
    <w:rsid w:val="00FC4382"/>
    <w:rsid w:val="00FC43C9"/>
    <w:rsid w:val="00FC45F5"/>
    <w:rsid w:val="00FC4E4B"/>
    <w:rsid w:val="00FC4F41"/>
    <w:rsid w:val="00FC52BC"/>
    <w:rsid w:val="00FC553B"/>
    <w:rsid w:val="00FC5DD3"/>
    <w:rsid w:val="00FC609B"/>
    <w:rsid w:val="00FC645B"/>
    <w:rsid w:val="00FC6906"/>
    <w:rsid w:val="00FC6A00"/>
    <w:rsid w:val="00FC709E"/>
    <w:rsid w:val="00FC75AD"/>
    <w:rsid w:val="00FD04F1"/>
    <w:rsid w:val="00FD06E6"/>
    <w:rsid w:val="00FD12EC"/>
    <w:rsid w:val="00FD1821"/>
    <w:rsid w:val="00FD196C"/>
    <w:rsid w:val="00FD1FA5"/>
    <w:rsid w:val="00FD1FDA"/>
    <w:rsid w:val="00FD2640"/>
    <w:rsid w:val="00FD2773"/>
    <w:rsid w:val="00FD2BE9"/>
    <w:rsid w:val="00FD395B"/>
    <w:rsid w:val="00FD39F6"/>
    <w:rsid w:val="00FD4468"/>
    <w:rsid w:val="00FD5427"/>
    <w:rsid w:val="00FD5C54"/>
    <w:rsid w:val="00FD5E35"/>
    <w:rsid w:val="00FD61E6"/>
    <w:rsid w:val="00FD67D6"/>
    <w:rsid w:val="00FD6D0A"/>
    <w:rsid w:val="00FD711A"/>
    <w:rsid w:val="00FD7894"/>
    <w:rsid w:val="00FD7A7A"/>
    <w:rsid w:val="00FE01F9"/>
    <w:rsid w:val="00FE0288"/>
    <w:rsid w:val="00FE07A3"/>
    <w:rsid w:val="00FE164D"/>
    <w:rsid w:val="00FE1704"/>
    <w:rsid w:val="00FE1AE4"/>
    <w:rsid w:val="00FE1F4C"/>
    <w:rsid w:val="00FE236A"/>
    <w:rsid w:val="00FE44B7"/>
    <w:rsid w:val="00FE5006"/>
    <w:rsid w:val="00FE5279"/>
    <w:rsid w:val="00FE6F63"/>
    <w:rsid w:val="00FE7757"/>
    <w:rsid w:val="00FE7C64"/>
    <w:rsid w:val="00FF07EF"/>
    <w:rsid w:val="00FF11B2"/>
    <w:rsid w:val="00FF15D7"/>
    <w:rsid w:val="00FF22DE"/>
    <w:rsid w:val="00FF35BD"/>
    <w:rsid w:val="00FF43E1"/>
    <w:rsid w:val="00FF5366"/>
    <w:rsid w:val="00FF59EF"/>
    <w:rsid w:val="00FF6143"/>
    <w:rsid w:val="00FF61BE"/>
    <w:rsid w:val="00FF66F9"/>
    <w:rsid w:val="0250E38C"/>
    <w:rsid w:val="0391EF9B"/>
    <w:rsid w:val="04891E54"/>
    <w:rsid w:val="04D6A866"/>
    <w:rsid w:val="054385B3"/>
    <w:rsid w:val="06212F5B"/>
    <w:rsid w:val="067ACD85"/>
    <w:rsid w:val="0794BB7D"/>
    <w:rsid w:val="09644EF8"/>
    <w:rsid w:val="0B470C11"/>
    <w:rsid w:val="0CB8324F"/>
    <w:rsid w:val="0CC7C341"/>
    <w:rsid w:val="0D3D81FC"/>
    <w:rsid w:val="0DA61B24"/>
    <w:rsid w:val="0DB51B3C"/>
    <w:rsid w:val="0E39434C"/>
    <w:rsid w:val="0FD514D5"/>
    <w:rsid w:val="11099E02"/>
    <w:rsid w:val="116B1827"/>
    <w:rsid w:val="1618246D"/>
    <w:rsid w:val="16716F2F"/>
    <w:rsid w:val="199FB68A"/>
    <w:rsid w:val="1A341C03"/>
    <w:rsid w:val="1A458469"/>
    <w:rsid w:val="1AB936A9"/>
    <w:rsid w:val="1BC777FC"/>
    <w:rsid w:val="1E219B8D"/>
    <w:rsid w:val="1F2809E6"/>
    <w:rsid w:val="1F6BF3E1"/>
    <w:rsid w:val="1FE1BAAC"/>
    <w:rsid w:val="201D7B95"/>
    <w:rsid w:val="20AA3A26"/>
    <w:rsid w:val="20BFF33E"/>
    <w:rsid w:val="20CAC1AF"/>
    <w:rsid w:val="220CBB35"/>
    <w:rsid w:val="24DA8890"/>
    <w:rsid w:val="27241B84"/>
    <w:rsid w:val="27CB60BE"/>
    <w:rsid w:val="28FA804D"/>
    <w:rsid w:val="292A8EF4"/>
    <w:rsid w:val="293C86CB"/>
    <w:rsid w:val="29B79D20"/>
    <w:rsid w:val="2C2003F4"/>
    <w:rsid w:val="2DFF906A"/>
    <w:rsid w:val="3169B8C1"/>
    <w:rsid w:val="3262ED2D"/>
    <w:rsid w:val="33AC0724"/>
    <w:rsid w:val="348F11F5"/>
    <w:rsid w:val="368EF3D4"/>
    <w:rsid w:val="36AE6734"/>
    <w:rsid w:val="39ADD8AD"/>
    <w:rsid w:val="39CEA601"/>
    <w:rsid w:val="3A50EA10"/>
    <w:rsid w:val="3A900CF2"/>
    <w:rsid w:val="3A909E9F"/>
    <w:rsid w:val="3ACE3D7E"/>
    <w:rsid w:val="3B45C810"/>
    <w:rsid w:val="3BE59F7F"/>
    <w:rsid w:val="3BEB5578"/>
    <w:rsid w:val="3C203F85"/>
    <w:rsid w:val="3D270056"/>
    <w:rsid w:val="3E3699A4"/>
    <w:rsid w:val="3E4CC950"/>
    <w:rsid w:val="3F759FFE"/>
    <w:rsid w:val="3FA0CE1C"/>
    <w:rsid w:val="407DA788"/>
    <w:rsid w:val="40CC42CC"/>
    <w:rsid w:val="4179ADF1"/>
    <w:rsid w:val="418578EC"/>
    <w:rsid w:val="42E2FDB0"/>
    <w:rsid w:val="43EA4F5C"/>
    <w:rsid w:val="45B50DB8"/>
    <w:rsid w:val="46DD013F"/>
    <w:rsid w:val="478C0755"/>
    <w:rsid w:val="49BB3216"/>
    <w:rsid w:val="49FF3AC1"/>
    <w:rsid w:val="4A1D5393"/>
    <w:rsid w:val="4A713714"/>
    <w:rsid w:val="4C7DB9F3"/>
    <w:rsid w:val="4E781A5B"/>
    <w:rsid w:val="4F19A8BA"/>
    <w:rsid w:val="507B9158"/>
    <w:rsid w:val="511A33D6"/>
    <w:rsid w:val="51993646"/>
    <w:rsid w:val="575A8CA7"/>
    <w:rsid w:val="575D1B80"/>
    <w:rsid w:val="58D1A17A"/>
    <w:rsid w:val="5AD92F3D"/>
    <w:rsid w:val="5AFAB394"/>
    <w:rsid w:val="5B386CD4"/>
    <w:rsid w:val="5E9A5CBA"/>
    <w:rsid w:val="5F119BF2"/>
    <w:rsid w:val="5F97EB2B"/>
    <w:rsid w:val="5FB7D740"/>
    <w:rsid w:val="610F482A"/>
    <w:rsid w:val="61A9D709"/>
    <w:rsid w:val="647E7785"/>
    <w:rsid w:val="6530B426"/>
    <w:rsid w:val="6577E819"/>
    <w:rsid w:val="65919DF0"/>
    <w:rsid w:val="66808192"/>
    <w:rsid w:val="681FDE53"/>
    <w:rsid w:val="68211FA3"/>
    <w:rsid w:val="6873CDBD"/>
    <w:rsid w:val="6A63B5A5"/>
    <w:rsid w:val="6A945105"/>
    <w:rsid w:val="6AA0435C"/>
    <w:rsid w:val="6C5095FC"/>
    <w:rsid w:val="6CACAC0E"/>
    <w:rsid w:val="6D1AAF08"/>
    <w:rsid w:val="6DBE7247"/>
    <w:rsid w:val="6E821BA8"/>
    <w:rsid w:val="71F9646F"/>
    <w:rsid w:val="7262F7E6"/>
    <w:rsid w:val="75BDB7DC"/>
    <w:rsid w:val="75C7DA0E"/>
    <w:rsid w:val="76185817"/>
    <w:rsid w:val="791AE0A1"/>
    <w:rsid w:val="7A0D7944"/>
    <w:rsid w:val="7AD27661"/>
    <w:rsid w:val="7AF12AB5"/>
    <w:rsid w:val="7B4D821D"/>
    <w:rsid w:val="7C4920B2"/>
    <w:rsid w:val="7DB787F4"/>
    <w:rsid w:val="7E9FB0D3"/>
    <w:rsid w:val="7F493B95"/>
    <w:rsid w:val="7FE17B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3E8B3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sdException w:name="Smart Link"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unhideWhenUsed/>
    <w:qFormat/>
    <w:rsid w:val="008D21A7"/>
    <w:pPr>
      <w:keepNext/>
      <w:keepLines/>
      <w:spacing w:before="40" w:after="0"/>
      <w:outlineLvl w:val="5"/>
    </w:pPr>
    <w:rPr>
      <w:rFonts w:asciiTheme="majorHAnsi" w:eastAsiaTheme="majorEastAsia" w:hAnsiTheme="majorHAnsi" w:cstheme="majorBidi"/>
      <w:color w:val="003B6B" w:themeColor="accent1" w:themeShade="7F"/>
    </w:rPr>
  </w:style>
  <w:style w:type="paragraph" w:styleId="Heading7">
    <w:name w:val="heading 7"/>
    <w:basedOn w:val="Normal"/>
    <w:next w:val="Normal"/>
    <w:link w:val="Heading7Char"/>
    <w:uiPriority w:val="9"/>
    <w:unhideWhenUsed/>
    <w:qFormat/>
    <w:rsid w:val="00B351C4"/>
    <w:pPr>
      <w:keepNext/>
      <w:keepLines/>
      <w:spacing w:before="40" w:after="0"/>
      <w:outlineLvl w:val="6"/>
    </w:pPr>
    <w:rPr>
      <w:rFonts w:asciiTheme="majorHAnsi" w:eastAsiaTheme="majorEastAsia" w:hAnsiTheme="majorHAnsi" w:cstheme="majorBidi"/>
      <w:i/>
      <w:iCs/>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6C5807"/>
    <w:pPr>
      <w:spacing w:before="240" w:after="120"/>
    </w:pPr>
    <w:rPr>
      <w:rFonts w:asciiTheme="minorHAnsi" w:hAnsiTheme="minorHAnsi" w:cstheme="minorHAnsi"/>
      <w:b/>
      <w:bCs/>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8012BB"/>
    <w:pPr>
      <w:spacing w:before="120" w:after="0"/>
      <w:ind w:left="200"/>
    </w:pPr>
    <w:rPr>
      <w:rFonts w:asciiTheme="minorHAnsi" w:hAnsiTheme="minorHAnsi" w:cstheme="minorHAnsi"/>
      <w:i/>
      <w:iCs/>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paragraph" w:customStyle="1" w:styleId="InstructionStepHeading">
    <w:name w:val="Instruction Step Heading"/>
    <w:basedOn w:val="Heading2"/>
    <w:next w:val="Normal"/>
    <w:qFormat/>
    <w:rsid w:val="00861C48"/>
    <w:pPr>
      <w:spacing w:before="40" w:line="240" w:lineRule="auto"/>
    </w:pPr>
    <w:rPr>
      <w:rFonts w:asciiTheme="majorHAnsi" w:hAnsiTheme="majorHAnsi" w:cstheme="majorBidi"/>
      <w:b/>
      <w:color w:val="6F3F6F"/>
      <w:sz w:val="26"/>
      <w:szCs w:val="26"/>
    </w:rPr>
  </w:style>
  <w:style w:type="character" w:customStyle="1" w:styleId="Keyword">
    <w:name w:val="Keyword"/>
    <w:basedOn w:val="DefaultParagraphFont"/>
    <w:uiPriority w:val="1"/>
    <w:qFormat/>
    <w:rsid w:val="00861C48"/>
    <w:rPr>
      <w:b/>
      <w:color w:val="auto"/>
      <w:bdr w:val="none" w:sz="0" w:space="0" w:color="auto"/>
      <w:shd w:val="clear" w:color="auto" w:fill="F2F2F2" w:themeFill="background1" w:themeFillShade="F2"/>
    </w:rPr>
  </w:style>
  <w:style w:type="table" w:styleId="ListTable3">
    <w:name w:val="List Table 3"/>
    <w:basedOn w:val="TableNormal"/>
    <w:uiPriority w:val="48"/>
    <w:rsid w:val="00861C48"/>
    <w:pPr>
      <w:spacing w:after="0" w:line="240" w:lineRule="auto"/>
    </w:pPr>
    <w:tblPr>
      <w:tblStyleRowBandSize w:val="1"/>
      <w:tblStyleColBandSize w:val="1"/>
      <w:tblBorders>
        <w:top w:val="single" w:sz="4" w:space="0" w:color="353535" w:themeColor="text1"/>
        <w:left w:val="single" w:sz="4" w:space="0" w:color="353535" w:themeColor="text1"/>
        <w:bottom w:val="single" w:sz="4" w:space="0" w:color="353535" w:themeColor="text1"/>
        <w:right w:val="single" w:sz="4" w:space="0" w:color="353535" w:themeColor="text1"/>
      </w:tblBorders>
    </w:tblPr>
    <w:tblStylePr w:type="firstRow">
      <w:rPr>
        <w:b/>
        <w:bCs/>
        <w:color w:val="FFFFFF" w:themeColor="background1"/>
      </w:rPr>
      <w:tblPr/>
      <w:tcPr>
        <w:shd w:val="clear" w:color="auto" w:fill="353535" w:themeFill="text1"/>
      </w:tcPr>
    </w:tblStylePr>
    <w:tblStylePr w:type="lastRow">
      <w:rPr>
        <w:b/>
        <w:bCs/>
      </w:rPr>
      <w:tblPr/>
      <w:tcPr>
        <w:tcBorders>
          <w:top w:val="double" w:sz="4" w:space="0" w:color="353535"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53535" w:themeColor="text1"/>
          <w:right w:val="single" w:sz="4" w:space="0" w:color="353535" w:themeColor="text1"/>
        </w:tcBorders>
      </w:tcPr>
    </w:tblStylePr>
    <w:tblStylePr w:type="band1Horz">
      <w:tblPr/>
      <w:tcPr>
        <w:tcBorders>
          <w:top w:val="single" w:sz="4" w:space="0" w:color="353535" w:themeColor="text1"/>
          <w:bottom w:val="single" w:sz="4" w:space="0" w:color="353535"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53535" w:themeColor="text1"/>
          <w:left w:val="nil"/>
        </w:tcBorders>
      </w:tcPr>
    </w:tblStylePr>
    <w:tblStylePr w:type="swCell">
      <w:tblPr/>
      <w:tcPr>
        <w:tcBorders>
          <w:top w:val="double" w:sz="4" w:space="0" w:color="353535" w:themeColor="text1"/>
          <w:right w:val="nil"/>
        </w:tcBorders>
      </w:tcPr>
    </w:tblStylePr>
  </w:style>
  <w:style w:type="character" w:customStyle="1" w:styleId="ExcelExpression">
    <w:name w:val="ExcelExpression"/>
    <w:basedOn w:val="DefaultParagraphFont"/>
    <w:uiPriority w:val="1"/>
    <w:qFormat/>
    <w:rsid w:val="00973E96"/>
    <w:rPr>
      <w:rFonts w:ascii="Consolas" w:hAnsi="Consolas"/>
      <w:noProof/>
      <w:color w:val="272727" w:themeColor="text1" w:themeShade="BF"/>
    </w:rPr>
  </w:style>
  <w:style w:type="character" w:styleId="UnresolvedMention">
    <w:name w:val="Unresolved Mention"/>
    <w:basedOn w:val="DefaultParagraphFont"/>
    <w:uiPriority w:val="99"/>
    <w:semiHidden/>
    <w:unhideWhenUsed/>
    <w:rsid w:val="009613ED"/>
    <w:rPr>
      <w:color w:val="808080"/>
      <w:shd w:val="clear" w:color="auto" w:fill="E6E6E6"/>
    </w:rPr>
  </w:style>
  <w:style w:type="character" w:customStyle="1" w:styleId="Heading6Char">
    <w:name w:val="Heading 6 Char"/>
    <w:basedOn w:val="DefaultParagraphFont"/>
    <w:link w:val="Heading6"/>
    <w:uiPriority w:val="9"/>
    <w:rsid w:val="008D21A7"/>
    <w:rPr>
      <w:rFonts w:asciiTheme="majorHAnsi" w:eastAsiaTheme="majorEastAsia" w:hAnsiTheme="majorHAnsi" w:cstheme="majorBidi"/>
      <w:color w:val="003B6B" w:themeColor="accent1" w:themeShade="7F"/>
      <w:sz w:val="20"/>
    </w:rPr>
  </w:style>
  <w:style w:type="character" w:customStyle="1" w:styleId="apple-converted-space">
    <w:name w:val="apple-converted-space"/>
    <w:basedOn w:val="DefaultParagraphFont"/>
    <w:rsid w:val="000767EC"/>
  </w:style>
  <w:style w:type="paragraph" w:customStyle="1" w:styleId="Bodycopy">
    <w:name w:val="Body copy"/>
    <w:link w:val="BodycopyChar"/>
    <w:qFormat/>
    <w:rsid w:val="00CD6D5A"/>
    <w:pPr>
      <w:spacing w:after="240" w:line="270" w:lineRule="atLeast"/>
    </w:pPr>
    <w:rPr>
      <w:rFonts w:ascii="Segoe Pro" w:eastAsia="Times New Roman" w:hAnsi="Segoe Pro" w:cs="Times New Roman"/>
      <w:color w:val="353535" w:themeColor="text1"/>
      <w:szCs w:val="20"/>
    </w:rPr>
  </w:style>
  <w:style w:type="character" w:customStyle="1" w:styleId="BodycopyChar">
    <w:name w:val="Body copy Char"/>
    <w:basedOn w:val="DefaultParagraphFont"/>
    <w:link w:val="Bodycopy"/>
    <w:rsid w:val="00CD6D5A"/>
    <w:rPr>
      <w:rFonts w:ascii="Segoe Pro" w:eastAsia="Times New Roman" w:hAnsi="Segoe Pro" w:cs="Times New Roman"/>
      <w:color w:val="353535" w:themeColor="text1"/>
      <w:szCs w:val="20"/>
    </w:rPr>
  </w:style>
  <w:style w:type="paragraph" w:customStyle="1" w:styleId="Introductoryparagraph">
    <w:name w:val="Introductory paragraph"/>
    <w:basedOn w:val="Bodycopy"/>
    <w:next w:val="Bodycopy"/>
    <w:uiPriority w:val="4"/>
    <w:semiHidden/>
    <w:qFormat/>
    <w:rsid w:val="00CD6D5A"/>
    <w:rPr>
      <w:rFonts w:ascii="Segoe Pro Semibold" w:hAnsi="Segoe Pro Semibold"/>
      <w:color w:val="EAEAEA" w:themeColor="background2"/>
    </w:rPr>
  </w:style>
  <w:style w:type="paragraph" w:styleId="NoSpacing">
    <w:name w:val="No Spacing"/>
    <w:uiPriority w:val="1"/>
    <w:qFormat/>
    <w:rsid w:val="00CD6D5A"/>
    <w:pPr>
      <w:spacing w:after="0" w:line="240" w:lineRule="auto"/>
    </w:pPr>
    <w:rPr>
      <w:rFonts w:eastAsiaTheme="minorEastAsia"/>
    </w:rPr>
  </w:style>
  <w:style w:type="character" w:customStyle="1" w:styleId="Heading7Char">
    <w:name w:val="Heading 7 Char"/>
    <w:basedOn w:val="DefaultParagraphFont"/>
    <w:link w:val="Heading7"/>
    <w:uiPriority w:val="9"/>
    <w:rsid w:val="00B351C4"/>
    <w:rPr>
      <w:rFonts w:asciiTheme="majorHAnsi" w:eastAsiaTheme="majorEastAsia" w:hAnsiTheme="majorHAnsi" w:cstheme="majorBidi"/>
      <w:i/>
      <w:iCs/>
      <w:color w:val="003B6B" w:themeColor="accent1" w:themeShade="7F"/>
      <w:sz w:val="20"/>
    </w:rPr>
  </w:style>
  <w:style w:type="paragraph" w:customStyle="1" w:styleId="paragraph">
    <w:name w:val="paragraph"/>
    <w:basedOn w:val="Normal"/>
    <w:rsid w:val="00554F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554F33"/>
  </w:style>
  <w:style w:type="character" w:styleId="IntenseEmphasis">
    <w:name w:val="Intense Emphasis"/>
    <w:basedOn w:val="DefaultParagraphFont"/>
    <w:uiPriority w:val="21"/>
    <w:qFormat/>
    <w:rsid w:val="00F27532"/>
    <w:rPr>
      <w:i/>
      <w:iCs/>
      <w:color w:val="0078D7" w:themeColor="accent1"/>
    </w:rPr>
  </w:style>
  <w:style w:type="table" w:styleId="ListTable3-Accent2">
    <w:name w:val="List Table 3 Accent 2"/>
    <w:basedOn w:val="TableNormal"/>
    <w:uiPriority w:val="48"/>
    <w:rsid w:val="0084128F"/>
    <w:pPr>
      <w:spacing w:after="0" w:line="240" w:lineRule="auto"/>
    </w:pPr>
    <w:tblPr>
      <w:tblStyleRowBandSize w:val="1"/>
      <w:tblStyleColBandSize w:val="1"/>
      <w:tblBorders>
        <w:top w:val="single" w:sz="4" w:space="0" w:color="002050" w:themeColor="accent2"/>
        <w:left w:val="single" w:sz="4" w:space="0" w:color="002050" w:themeColor="accent2"/>
        <w:bottom w:val="single" w:sz="4" w:space="0" w:color="002050" w:themeColor="accent2"/>
        <w:right w:val="single" w:sz="4" w:space="0" w:color="002050" w:themeColor="accent2"/>
      </w:tblBorders>
    </w:tblPr>
    <w:tblStylePr w:type="firstRow">
      <w:rPr>
        <w:b/>
        <w:bCs/>
        <w:color w:val="FFFFFF" w:themeColor="background1"/>
      </w:rPr>
      <w:tblPr/>
      <w:tcPr>
        <w:shd w:val="clear" w:color="auto" w:fill="002050" w:themeFill="accent2"/>
      </w:tcPr>
    </w:tblStylePr>
    <w:tblStylePr w:type="lastRow">
      <w:rPr>
        <w:b/>
        <w:bCs/>
      </w:rPr>
      <w:tblPr/>
      <w:tcPr>
        <w:tcBorders>
          <w:top w:val="double" w:sz="4" w:space="0" w:color="00205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2050" w:themeColor="accent2"/>
          <w:right w:val="single" w:sz="4" w:space="0" w:color="002050" w:themeColor="accent2"/>
        </w:tcBorders>
      </w:tcPr>
    </w:tblStylePr>
    <w:tblStylePr w:type="band1Horz">
      <w:tblPr/>
      <w:tcPr>
        <w:tcBorders>
          <w:top w:val="single" w:sz="4" w:space="0" w:color="002050" w:themeColor="accent2"/>
          <w:bottom w:val="single" w:sz="4" w:space="0" w:color="00205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2050" w:themeColor="accent2"/>
          <w:left w:val="nil"/>
        </w:tcBorders>
      </w:tcPr>
    </w:tblStylePr>
    <w:tblStylePr w:type="swCell">
      <w:tblPr/>
      <w:tcPr>
        <w:tcBorders>
          <w:top w:val="double" w:sz="4" w:space="0" w:color="002050" w:themeColor="accent2"/>
          <w:right w:val="nil"/>
        </w:tcBorders>
      </w:tcPr>
    </w:tblStylePr>
  </w:style>
  <w:style w:type="table" w:styleId="ListTable3-Accent1">
    <w:name w:val="List Table 3 Accent 1"/>
    <w:basedOn w:val="TableNormal"/>
    <w:uiPriority w:val="48"/>
    <w:rsid w:val="0084128F"/>
    <w:pPr>
      <w:spacing w:after="0" w:line="240" w:lineRule="auto"/>
    </w:pPr>
    <w:tblPr>
      <w:tblStyleRowBandSize w:val="1"/>
      <w:tblStyleColBandSize w:val="1"/>
      <w:tblBorders>
        <w:top w:val="single" w:sz="4" w:space="0" w:color="0078D7" w:themeColor="accent1"/>
        <w:left w:val="single" w:sz="4" w:space="0" w:color="0078D7" w:themeColor="accent1"/>
        <w:bottom w:val="single" w:sz="4" w:space="0" w:color="0078D7" w:themeColor="accent1"/>
        <w:right w:val="single" w:sz="4" w:space="0" w:color="0078D7" w:themeColor="accent1"/>
      </w:tblBorders>
    </w:tblPr>
    <w:tblStylePr w:type="firstRow">
      <w:rPr>
        <w:b/>
        <w:bCs/>
        <w:color w:val="FFFFFF" w:themeColor="background1"/>
      </w:rPr>
      <w:tblPr/>
      <w:tcPr>
        <w:shd w:val="clear" w:color="auto" w:fill="0078D7" w:themeFill="accent1"/>
      </w:tcPr>
    </w:tblStylePr>
    <w:tblStylePr w:type="lastRow">
      <w:rPr>
        <w:b/>
        <w:bCs/>
      </w:rPr>
      <w:tblPr/>
      <w:tcPr>
        <w:tcBorders>
          <w:top w:val="double" w:sz="4" w:space="0" w:color="0078D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8D7" w:themeColor="accent1"/>
          <w:right w:val="single" w:sz="4" w:space="0" w:color="0078D7" w:themeColor="accent1"/>
        </w:tcBorders>
      </w:tcPr>
    </w:tblStylePr>
    <w:tblStylePr w:type="band1Horz">
      <w:tblPr/>
      <w:tcPr>
        <w:tcBorders>
          <w:top w:val="single" w:sz="4" w:space="0" w:color="0078D7" w:themeColor="accent1"/>
          <w:bottom w:val="single" w:sz="4" w:space="0" w:color="0078D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8D7" w:themeColor="accent1"/>
          <w:left w:val="nil"/>
        </w:tcBorders>
      </w:tcPr>
    </w:tblStylePr>
    <w:tblStylePr w:type="swCell">
      <w:tblPr/>
      <w:tcPr>
        <w:tcBorders>
          <w:top w:val="double" w:sz="4" w:space="0" w:color="0078D7" w:themeColor="accent1"/>
          <w:right w:val="nil"/>
        </w:tcBorders>
      </w:tcPr>
    </w:tblStylePr>
  </w:style>
  <w:style w:type="character" w:styleId="SubtleEmphasis">
    <w:name w:val="Subtle Emphasis"/>
    <w:basedOn w:val="DefaultParagraphFont"/>
    <w:uiPriority w:val="19"/>
    <w:qFormat/>
    <w:rsid w:val="00C805B6"/>
    <w:rPr>
      <w:i/>
      <w:iCs/>
      <w:color w:val="676767" w:themeColor="text1" w:themeTint="BF"/>
    </w:rPr>
  </w:style>
  <w:style w:type="paragraph" w:customStyle="1" w:styleId="alert-title">
    <w:name w:val="alert-title"/>
    <w:basedOn w:val="Normal"/>
    <w:rsid w:val="00CD14A4"/>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styleId="Emphasis">
    <w:name w:val="Emphasis"/>
    <w:basedOn w:val="DefaultParagraphFont"/>
    <w:uiPriority w:val="20"/>
    <w:qFormat/>
    <w:rsid w:val="00C57C8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5619">
      <w:bodyDiv w:val="1"/>
      <w:marLeft w:val="0"/>
      <w:marRight w:val="0"/>
      <w:marTop w:val="0"/>
      <w:marBottom w:val="0"/>
      <w:divBdr>
        <w:top w:val="none" w:sz="0" w:space="0" w:color="auto"/>
        <w:left w:val="none" w:sz="0" w:space="0" w:color="auto"/>
        <w:bottom w:val="none" w:sz="0" w:space="0" w:color="auto"/>
        <w:right w:val="none" w:sz="0" w:space="0" w:color="auto"/>
      </w:divBdr>
    </w:div>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32929508">
      <w:bodyDiv w:val="1"/>
      <w:marLeft w:val="0"/>
      <w:marRight w:val="0"/>
      <w:marTop w:val="0"/>
      <w:marBottom w:val="0"/>
      <w:divBdr>
        <w:top w:val="none" w:sz="0" w:space="0" w:color="auto"/>
        <w:left w:val="none" w:sz="0" w:space="0" w:color="auto"/>
        <w:bottom w:val="none" w:sz="0" w:space="0" w:color="auto"/>
        <w:right w:val="none" w:sz="0" w:space="0" w:color="auto"/>
      </w:divBdr>
    </w:div>
    <w:div w:id="61604618">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02602626">
      <w:bodyDiv w:val="1"/>
      <w:marLeft w:val="0"/>
      <w:marRight w:val="0"/>
      <w:marTop w:val="0"/>
      <w:marBottom w:val="0"/>
      <w:divBdr>
        <w:top w:val="none" w:sz="0" w:space="0" w:color="auto"/>
        <w:left w:val="none" w:sz="0" w:space="0" w:color="auto"/>
        <w:bottom w:val="none" w:sz="0" w:space="0" w:color="auto"/>
        <w:right w:val="none" w:sz="0" w:space="0" w:color="auto"/>
      </w:divBdr>
      <w:divsChild>
        <w:div w:id="2139645622">
          <w:marLeft w:val="0"/>
          <w:marRight w:val="0"/>
          <w:marTop w:val="0"/>
          <w:marBottom w:val="0"/>
          <w:divBdr>
            <w:top w:val="none" w:sz="0" w:space="0" w:color="auto"/>
            <w:left w:val="none" w:sz="0" w:space="0" w:color="auto"/>
            <w:bottom w:val="none" w:sz="0" w:space="0" w:color="auto"/>
            <w:right w:val="none" w:sz="0" w:space="0" w:color="auto"/>
          </w:divBdr>
        </w:div>
      </w:divsChild>
    </w:div>
    <w:div w:id="214853726">
      <w:bodyDiv w:val="1"/>
      <w:marLeft w:val="0"/>
      <w:marRight w:val="0"/>
      <w:marTop w:val="0"/>
      <w:marBottom w:val="0"/>
      <w:divBdr>
        <w:top w:val="none" w:sz="0" w:space="0" w:color="auto"/>
        <w:left w:val="none" w:sz="0" w:space="0" w:color="auto"/>
        <w:bottom w:val="none" w:sz="0" w:space="0" w:color="auto"/>
        <w:right w:val="none" w:sz="0" w:space="0" w:color="auto"/>
      </w:divBdr>
      <w:divsChild>
        <w:div w:id="938874111">
          <w:marLeft w:val="706"/>
          <w:marRight w:val="0"/>
          <w:marTop w:val="77"/>
          <w:marBottom w:val="0"/>
          <w:divBdr>
            <w:top w:val="none" w:sz="0" w:space="0" w:color="auto"/>
            <w:left w:val="none" w:sz="0" w:space="0" w:color="auto"/>
            <w:bottom w:val="none" w:sz="0" w:space="0" w:color="auto"/>
            <w:right w:val="none" w:sz="0" w:space="0" w:color="auto"/>
          </w:divBdr>
        </w:div>
      </w:divsChild>
    </w:div>
    <w:div w:id="271978828">
      <w:bodyDiv w:val="1"/>
      <w:marLeft w:val="0"/>
      <w:marRight w:val="0"/>
      <w:marTop w:val="0"/>
      <w:marBottom w:val="0"/>
      <w:divBdr>
        <w:top w:val="none" w:sz="0" w:space="0" w:color="auto"/>
        <w:left w:val="none" w:sz="0" w:space="0" w:color="auto"/>
        <w:bottom w:val="none" w:sz="0" w:space="0" w:color="auto"/>
        <w:right w:val="none" w:sz="0" w:space="0" w:color="auto"/>
      </w:divBdr>
    </w:div>
    <w:div w:id="276180849">
      <w:bodyDiv w:val="1"/>
      <w:marLeft w:val="0"/>
      <w:marRight w:val="0"/>
      <w:marTop w:val="0"/>
      <w:marBottom w:val="0"/>
      <w:divBdr>
        <w:top w:val="none" w:sz="0" w:space="0" w:color="auto"/>
        <w:left w:val="none" w:sz="0" w:space="0" w:color="auto"/>
        <w:bottom w:val="none" w:sz="0" w:space="0" w:color="auto"/>
        <w:right w:val="none" w:sz="0" w:space="0" w:color="auto"/>
      </w:divBdr>
    </w:div>
    <w:div w:id="281033294">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5497502">
      <w:bodyDiv w:val="1"/>
      <w:marLeft w:val="0"/>
      <w:marRight w:val="0"/>
      <w:marTop w:val="0"/>
      <w:marBottom w:val="0"/>
      <w:divBdr>
        <w:top w:val="none" w:sz="0" w:space="0" w:color="auto"/>
        <w:left w:val="none" w:sz="0" w:space="0" w:color="auto"/>
        <w:bottom w:val="none" w:sz="0" w:space="0" w:color="auto"/>
        <w:right w:val="none" w:sz="0" w:space="0" w:color="auto"/>
      </w:divBdr>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11334952">
      <w:bodyDiv w:val="1"/>
      <w:marLeft w:val="0"/>
      <w:marRight w:val="0"/>
      <w:marTop w:val="0"/>
      <w:marBottom w:val="0"/>
      <w:divBdr>
        <w:top w:val="none" w:sz="0" w:space="0" w:color="auto"/>
        <w:left w:val="none" w:sz="0" w:space="0" w:color="auto"/>
        <w:bottom w:val="none" w:sz="0" w:space="0" w:color="auto"/>
        <w:right w:val="none" w:sz="0" w:space="0" w:color="auto"/>
      </w:divBdr>
    </w:div>
    <w:div w:id="515582575">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1776001">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63757432">
      <w:bodyDiv w:val="1"/>
      <w:marLeft w:val="0"/>
      <w:marRight w:val="0"/>
      <w:marTop w:val="0"/>
      <w:marBottom w:val="0"/>
      <w:divBdr>
        <w:top w:val="none" w:sz="0" w:space="0" w:color="auto"/>
        <w:left w:val="none" w:sz="0" w:space="0" w:color="auto"/>
        <w:bottom w:val="none" w:sz="0" w:space="0" w:color="auto"/>
        <w:right w:val="none" w:sz="0" w:space="0" w:color="auto"/>
      </w:divBdr>
      <w:divsChild>
        <w:div w:id="1994942302">
          <w:marLeft w:val="0"/>
          <w:marRight w:val="0"/>
          <w:marTop w:val="0"/>
          <w:marBottom w:val="0"/>
          <w:divBdr>
            <w:top w:val="none" w:sz="0" w:space="0" w:color="auto"/>
            <w:left w:val="none" w:sz="0" w:space="0" w:color="auto"/>
            <w:bottom w:val="none" w:sz="0" w:space="0" w:color="auto"/>
            <w:right w:val="none" w:sz="0" w:space="0" w:color="auto"/>
          </w:divBdr>
        </w:div>
      </w:divsChild>
    </w:div>
    <w:div w:id="577323361">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56614128">
      <w:bodyDiv w:val="1"/>
      <w:marLeft w:val="0"/>
      <w:marRight w:val="0"/>
      <w:marTop w:val="0"/>
      <w:marBottom w:val="0"/>
      <w:divBdr>
        <w:top w:val="none" w:sz="0" w:space="0" w:color="auto"/>
        <w:left w:val="none" w:sz="0" w:space="0" w:color="auto"/>
        <w:bottom w:val="none" w:sz="0" w:space="0" w:color="auto"/>
        <w:right w:val="none" w:sz="0" w:space="0" w:color="auto"/>
      </w:divBdr>
    </w:div>
    <w:div w:id="660739570">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678195109">
      <w:bodyDiv w:val="1"/>
      <w:marLeft w:val="0"/>
      <w:marRight w:val="0"/>
      <w:marTop w:val="0"/>
      <w:marBottom w:val="0"/>
      <w:divBdr>
        <w:top w:val="none" w:sz="0" w:space="0" w:color="auto"/>
        <w:left w:val="none" w:sz="0" w:space="0" w:color="auto"/>
        <w:bottom w:val="none" w:sz="0" w:space="0" w:color="auto"/>
        <w:right w:val="none" w:sz="0" w:space="0" w:color="auto"/>
      </w:divBdr>
      <w:divsChild>
        <w:div w:id="2045058304">
          <w:marLeft w:val="0"/>
          <w:marRight w:val="0"/>
          <w:marTop w:val="0"/>
          <w:marBottom w:val="0"/>
          <w:divBdr>
            <w:top w:val="none" w:sz="0" w:space="0" w:color="auto"/>
            <w:left w:val="none" w:sz="0" w:space="0" w:color="auto"/>
            <w:bottom w:val="none" w:sz="0" w:space="0" w:color="auto"/>
            <w:right w:val="none" w:sz="0" w:space="0" w:color="auto"/>
          </w:divBdr>
          <w:divsChild>
            <w:div w:id="893931412">
              <w:marLeft w:val="0"/>
              <w:marRight w:val="0"/>
              <w:marTop w:val="0"/>
              <w:marBottom w:val="0"/>
              <w:divBdr>
                <w:top w:val="none" w:sz="0" w:space="0" w:color="auto"/>
                <w:left w:val="none" w:sz="0" w:space="0" w:color="auto"/>
                <w:bottom w:val="none" w:sz="0" w:space="0" w:color="auto"/>
                <w:right w:val="none" w:sz="0" w:space="0" w:color="auto"/>
              </w:divBdr>
              <w:divsChild>
                <w:div w:id="887374030">
                  <w:marLeft w:val="0"/>
                  <w:marRight w:val="0"/>
                  <w:marTop w:val="0"/>
                  <w:marBottom w:val="0"/>
                  <w:divBdr>
                    <w:top w:val="none" w:sz="0" w:space="0" w:color="auto"/>
                    <w:left w:val="none" w:sz="0" w:space="0" w:color="auto"/>
                    <w:bottom w:val="none" w:sz="0" w:space="0" w:color="auto"/>
                    <w:right w:val="none" w:sz="0" w:space="0" w:color="auto"/>
                  </w:divBdr>
                  <w:divsChild>
                    <w:div w:id="2139638250">
                      <w:marLeft w:val="0"/>
                      <w:marRight w:val="0"/>
                      <w:marTop w:val="0"/>
                      <w:marBottom w:val="0"/>
                      <w:divBdr>
                        <w:top w:val="none" w:sz="0" w:space="0" w:color="auto"/>
                        <w:left w:val="none" w:sz="0" w:space="0" w:color="auto"/>
                        <w:bottom w:val="none" w:sz="0" w:space="0" w:color="auto"/>
                        <w:right w:val="none" w:sz="0" w:space="0" w:color="auto"/>
                      </w:divBdr>
                      <w:divsChild>
                        <w:div w:id="230310810">
                          <w:marLeft w:val="0"/>
                          <w:marRight w:val="0"/>
                          <w:marTop w:val="0"/>
                          <w:marBottom w:val="0"/>
                          <w:divBdr>
                            <w:top w:val="none" w:sz="0" w:space="0" w:color="auto"/>
                            <w:left w:val="none" w:sz="0" w:space="0" w:color="auto"/>
                            <w:bottom w:val="none" w:sz="0" w:space="0" w:color="auto"/>
                            <w:right w:val="none" w:sz="0" w:space="0" w:color="auto"/>
                          </w:divBdr>
                          <w:divsChild>
                            <w:div w:id="1083910694">
                              <w:marLeft w:val="0"/>
                              <w:marRight w:val="0"/>
                              <w:marTop w:val="0"/>
                              <w:marBottom w:val="0"/>
                              <w:divBdr>
                                <w:top w:val="none" w:sz="0" w:space="0" w:color="auto"/>
                                <w:left w:val="none" w:sz="0" w:space="0" w:color="auto"/>
                                <w:bottom w:val="none" w:sz="0" w:space="0" w:color="auto"/>
                                <w:right w:val="none" w:sz="0" w:space="0" w:color="auto"/>
                              </w:divBdr>
                              <w:divsChild>
                                <w:div w:id="1667200307">
                                  <w:marLeft w:val="0"/>
                                  <w:marRight w:val="0"/>
                                  <w:marTop w:val="0"/>
                                  <w:marBottom w:val="0"/>
                                  <w:divBdr>
                                    <w:top w:val="none" w:sz="0" w:space="0" w:color="auto"/>
                                    <w:left w:val="none" w:sz="0" w:space="0" w:color="auto"/>
                                    <w:bottom w:val="none" w:sz="0" w:space="0" w:color="auto"/>
                                    <w:right w:val="none" w:sz="0" w:space="0" w:color="auto"/>
                                  </w:divBdr>
                                  <w:divsChild>
                                    <w:div w:id="1314332116">
                                      <w:marLeft w:val="0"/>
                                      <w:marRight w:val="0"/>
                                      <w:marTop w:val="0"/>
                                      <w:marBottom w:val="0"/>
                                      <w:divBdr>
                                        <w:top w:val="none" w:sz="0" w:space="0" w:color="auto"/>
                                        <w:left w:val="none" w:sz="0" w:space="0" w:color="auto"/>
                                        <w:bottom w:val="none" w:sz="0" w:space="0" w:color="auto"/>
                                        <w:right w:val="none" w:sz="0" w:space="0" w:color="auto"/>
                                      </w:divBdr>
                                      <w:divsChild>
                                        <w:div w:id="686063056">
                                          <w:marLeft w:val="0"/>
                                          <w:marRight w:val="0"/>
                                          <w:marTop w:val="0"/>
                                          <w:marBottom w:val="0"/>
                                          <w:divBdr>
                                            <w:top w:val="none" w:sz="0" w:space="0" w:color="auto"/>
                                            <w:left w:val="none" w:sz="0" w:space="0" w:color="auto"/>
                                            <w:bottom w:val="none" w:sz="0" w:space="0" w:color="auto"/>
                                            <w:right w:val="none" w:sz="0" w:space="0" w:color="auto"/>
                                          </w:divBdr>
                                          <w:divsChild>
                                            <w:div w:id="1686908499">
                                              <w:marLeft w:val="0"/>
                                              <w:marRight w:val="0"/>
                                              <w:marTop w:val="0"/>
                                              <w:marBottom w:val="0"/>
                                              <w:divBdr>
                                                <w:top w:val="none" w:sz="0" w:space="0" w:color="auto"/>
                                                <w:left w:val="none" w:sz="0" w:space="0" w:color="auto"/>
                                                <w:bottom w:val="none" w:sz="0" w:space="0" w:color="auto"/>
                                                <w:right w:val="none" w:sz="0" w:space="0" w:color="auto"/>
                                              </w:divBdr>
                                              <w:divsChild>
                                                <w:div w:id="2001348887">
                                                  <w:marLeft w:val="0"/>
                                                  <w:marRight w:val="0"/>
                                                  <w:marTop w:val="0"/>
                                                  <w:marBottom w:val="0"/>
                                                  <w:divBdr>
                                                    <w:top w:val="none" w:sz="0" w:space="0" w:color="auto"/>
                                                    <w:left w:val="none" w:sz="0" w:space="0" w:color="auto"/>
                                                    <w:bottom w:val="none" w:sz="0" w:space="0" w:color="auto"/>
                                                    <w:right w:val="none" w:sz="0" w:space="0" w:color="auto"/>
                                                  </w:divBdr>
                                                  <w:divsChild>
                                                    <w:div w:id="1824006363">
                                                      <w:marLeft w:val="0"/>
                                                      <w:marRight w:val="0"/>
                                                      <w:marTop w:val="0"/>
                                                      <w:marBottom w:val="0"/>
                                                      <w:divBdr>
                                                        <w:top w:val="none" w:sz="0" w:space="0" w:color="auto"/>
                                                        <w:left w:val="none" w:sz="0" w:space="0" w:color="auto"/>
                                                        <w:bottom w:val="none" w:sz="0" w:space="0" w:color="auto"/>
                                                        <w:right w:val="none" w:sz="0" w:space="0" w:color="auto"/>
                                                      </w:divBdr>
                                                      <w:divsChild>
                                                        <w:div w:id="495805196">
                                                          <w:marLeft w:val="0"/>
                                                          <w:marRight w:val="0"/>
                                                          <w:marTop w:val="0"/>
                                                          <w:marBottom w:val="0"/>
                                                          <w:divBdr>
                                                            <w:top w:val="none" w:sz="0" w:space="0" w:color="auto"/>
                                                            <w:left w:val="none" w:sz="0" w:space="0" w:color="auto"/>
                                                            <w:bottom w:val="none" w:sz="0" w:space="0" w:color="auto"/>
                                                            <w:right w:val="none" w:sz="0" w:space="0" w:color="auto"/>
                                                          </w:divBdr>
                                                          <w:divsChild>
                                                            <w:div w:id="826630739">
                                                              <w:marLeft w:val="0"/>
                                                              <w:marRight w:val="0"/>
                                                              <w:marTop w:val="0"/>
                                                              <w:marBottom w:val="0"/>
                                                              <w:divBdr>
                                                                <w:top w:val="none" w:sz="0" w:space="0" w:color="auto"/>
                                                                <w:left w:val="none" w:sz="0" w:space="0" w:color="auto"/>
                                                                <w:bottom w:val="none" w:sz="0" w:space="0" w:color="auto"/>
                                                                <w:right w:val="none" w:sz="0" w:space="0" w:color="auto"/>
                                                              </w:divBdr>
                                                              <w:divsChild>
                                                                <w:div w:id="1169294064">
                                                                  <w:marLeft w:val="0"/>
                                                                  <w:marRight w:val="0"/>
                                                                  <w:marTop w:val="0"/>
                                                                  <w:marBottom w:val="0"/>
                                                                  <w:divBdr>
                                                                    <w:top w:val="none" w:sz="0" w:space="0" w:color="auto"/>
                                                                    <w:left w:val="none" w:sz="0" w:space="0" w:color="auto"/>
                                                                    <w:bottom w:val="none" w:sz="0" w:space="0" w:color="auto"/>
                                                                    <w:right w:val="none" w:sz="0" w:space="0" w:color="auto"/>
                                                                  </w:divBdr>
                                                                  <w:divsChild>
                                                                    <w:div w:id="1452894304">
                                                                      <w:marLeft w:val="0"/>
                                                                      <w:marRight w:val="0"/>
                                                                      <w:marTop w:val="0"/>
                                                                      <w:marBottom w:val="0"/>
                                                                      <w:divBdr>
                                                                        <w:top w:val="none" w:sz="0" w:space="0" w:color="auto"/>
                                                                        <w:left w:val="none" w:sz="0" w:space="0" w:color="auto"/>
                                                                        <w:bottom w:val="none" w:sz="0" w:space="0" w:color="auto"/>
                                                                        <w:right w:val="none" w:sz="0" w:space="0" w:color="auto"/>
                                                                      </w:divBdr>
                                                                      <w:divsChild>
                                                                        <w:div w:id="1009065521">
                                                                          <w:marLeft w:val="0"/>
                                                                          <w:marRight w:val="0"/>
                                                                          <w:marTop w:val="0"/>
                                                                          <w:marBottom w:val="0"/>
                                                                          <w:divBdr>
                                                                            <w:top w:val="none" w:sz="0" w:space="0" w:color="auto"/>
                                                                            <w:left w:val="none" w:sz="0" w:space="0" w:color="auto"/>
                                                                            <w:bottom w:val="none" w:sz="0" w:space="0" w:color="auto"/>
                                                                            <w:right w:val="none" w:sz="0" w:space="0" w:color="auto"/>
                                                                          </w:divBdr>
                                                                          <w:divsChild>
                                                                            <w:div w:id="539703742">
                                                                              <w:marLeft w:val="0"/>
                                                                              <w:marRight w:val="0"/>
                                                                              <w:marTop w:val="0"/>
                                                                              <w:marBottom w:val="0"/>
                                                                              <w:divBdr>
                                                                                <w:top w:val="none" w:sz="0" w:space="0" w:color="auto"/>
                                                                                <w:left w:val="none" w:sz="0" w:space="0" w:color="auto"/>
                                                                                <w:bottom w:val="none" w:sz="0" w:space="0" w:color="auto"/>
                                                                                <w:right w:val="none" w:sz="0" w:space="0" w:color="auto"/>
                                                                              </w:divBdr>
                                                                              <w:divsChild>
                                                                                <w:div w:id="1836147666">
                                                                                  <w:marLeft w:val="0"/>
                                                                                  <w:marRight w:val="0"/>
                                                                                  <w:marTop w:val="0"/>
                                                                                  <w:marBottom w:val="0"/>
                                                                                  <w:divBdr>
                                                                                    <w:top w:val="none" w:sz="0" w:space="0" w:color="auto"/>
                                                                                    <w:left w:val="none" w:sz="0" w:space="0" w:color="auto"/>
                                                                                    <w:bottom w:val="none" w:sz="0" w:space="0" w:color="auto"/>
                                                                                    <w:right w:val="none" w:sz="0" w:space="0" w:color="auto"/>
                                                                                  </w:divBdr>
                                                                                  <w:divsChild>
                                                                                    <w:div w:id="37121568">
                                                                                      <w:marLeft w:val="0"/>
                                                                                      <w:marRight w:val="0"/>
                                                                                      <w:marTop w:val="0"/>
                                                                                      <w:marBottom w:val="120"/>
                                                                                      <w:divBdr>
                                                                                        <w:top w:val="none" w:sz="0" w:space="0" w:color="auto"/>
                                                                                        <w:left w:val="none" w:sz="0" w:space="0" w:color="auto"/>
                                                                                        <w:bottom w:val="none" w:sz="0" w:space="0" w:color="auto"/>
                                                                                        <w:right w:val="none" w:sz="0" w:space="0" w:color="auto"/>
                                                                                      </w:divBdr>
                                                                                      <w:divsChild>
                                                                                        <w:div w:id="1938950742">
                                                                                          <w:marLeft w:val="0"/>
                                                                                          <w:marRight w:val="0"/>
                                                                                          <w:marTop w:val="0"/>
                                                                                          <w:marBottom w:val="0"/>
                                                                                          <w:divBdr>
                                                                                            <w:top w:val="none" w:sz="0" w:space="0" w:color="auto"/>
                                                                                            <w:left w:val="none" w:sz="0" w:space="0" w:color="auto"/>
                                                                                            <w:bottom w:val="none" w:sz="0" w:space="0" w:color="auto"/>
                                                                                            <w:right w:val="none" w:sz="0" w:space="0" w:color="auto"/>
                                                                                          </w:divBdr>
                                                                                          <w:divsChild>
                                                                                            <w:div w:id="77556912">
                                                                                              <w:marLeft w:val="0"/>
                                                                                              <w:marRight w:val="0"/>
                                                                                              <w:marTop w:val="0"/>
                                                                                              <w:marBottom w:val="0"/>
                                                                                              <w:divBdr>
                                                                                                <w:top w:val="none" w:sz="0" w:space="0" w:color="auto"/>
                                                                                                <w:left w:val="none" w:sz="0" w:space="0" w:color="auto"/>
                                                                                                <w:bottom w:val="none" w:sz="0" w:space="0" w:color="auto"/>
                                                                                                <w:right w:val="none" w:sz="0" w:space="0" w:color="auto"/>
                                                                                              </w:divBdr>
                                                                                            </w:div>
                                                                                            <w:div w:id="576061938">
                                                                                              <w:marLeft w:val="0"/>
                                                                                              <w:marRight w:val="0"/>
                                                                                              <w:marTop w:val="0"/>
                                                                                              <w:marBottom w:val="0"/>
                                                                                              <w:divBdr>
                                                                                                <w:top w:val="none" w:sz="0" w:space="0" w:color="auto"/>
                                                                                                <w:left w:val="none" w:sz="0" w:space="0" w:color="auto"/>
                                                                                                <w:bottom w:val="none" w:sz="0" w:space="0" w:color="auto"/>
                                                                                                <w:right w:val="none" w:sz="0" w:space="0" w:color="auto"/>
                                                                                              </w:divBdr>
                                                                                            </w:div>
                                                                                            <w:div w:id="726027052">
                                                                                              <w:marLeft w:val="0"/>
                                                                                              <w:marRight w:val="0"/>
                                                                                              <w:marTop w:val="0"/>
                                                                                              <w:marBottom w:val="0"/>
                                                                                              <w:divBdr>
                                                                                                <w:top w:val="none" w:sz="0" w:space="0" w:color="auto"/>
                                                                                                <w:left w:val="none" w:sz="0" w:space="0" w:color="auto"/>
                                                                                                <w:bottom w:val="none" w:sz="0" w:space="0" w:color="auto"/>
                                                                                                <w:right w:val="none" w:sz="0" w:space="0" w:color="auto"/>
                                                                                              </w:divBdr>
                                                                                            </w:div>
                                                                                            <w:div w:id="731738436">
                                                                                              <w:marLeft w:val="0"/>
                                                                                              <w:marRight w:val="0"/>
                                                                                              <w:marTop w:val="0"/>
                                                                                              <w:marBottom w:val="0"/>
                                                                                              <w:divBdr>
                                                                                                <w:top w:val="none" w:sz="0" w:space="0" w:color="auto"/>
                                                                                                <w:left w:val="none" w:sz="0" w:space="0" w:color="auto"/>
                                                                                                <w:bottom w:val="none" w:sz="0" w:space="0" w:color="auto"/>
                                                                                                <w:right w:val="none" w:sz="0" w:space="0" w:color="auto"/>
                                                                                              </w:divBdr>
                                                                                            </w:div>
                                                                                            <w:div w:id="877746130">
                                                                                              <w:marLeft w:val="0"/>
                                                                                              <w:marRight w:val="0"/>
                                                                                              <w:marTop w:val="0"/>
                                                                                              <w:marBottom w:val="0"/>
                                                                                              <w:divBdr>
                                                                                                <w:top w:val="none" w:sz="0" w:space="0" w:color="auto"/>
                                                                                                <w:left w:val="none" w:sz="0" w:space="0" w:color="auto"/>
                                                                                                <w:bottom w:val="none" w:sz="0" w:space="0" w:color="auto"/>
                                                                                                <w:right w:val="none" w:sz="0" w:space="0" w:color="auto"/>
                                                                                              </w:divBdr>
                                                                                            </w:div>
                                                                                            <w:div w:id="988291374">
                                                                                              <w:marLeft w:val="0"/>
                                                                                              <w:marRight w:val="0"/>
                                                                                              <w:marTop w:val="0"/>
                                                                                              <w:marBottom w:val="0"/>
                                                                                              <w:divBdr>
                                                                                                <w:top w:val="none" w:sz="0" w:space="0" w:color="auto"/>
                                                                                                <w:left w:val="none" w:sz="0" w:space="0" w:color="auto"/>
                                                                                                <w:bottom w:val="none" w:sz="0" w:space="0" w:color="auto"/>
                                                                                                <w:right w:val="none" w:sz="0" w:space="0" w:color="auto"/>
                                                                                              </w:divBdr>
                                                                                            </w:div>
                                                                                            <w:div w:id="1015155448">
                                                                                              <w:marLeft w:val="0"/>
                                                                                              <w:marRight w:val="0"/>
                                                                                              <w:marTop w:val="0"/>
                                                                                              <w:marBottom w:val="0"/>
                                                                                              <w:divBdr>
                                                                                                <w:top w:val="none" w:sz="0" w:space="0" w:color="auto"/>
                                                                                                <w:left w:val="none" w:sz="0" w:space="0" w:color="auto"/>
                                                                                                <w:bottom w:val="none" w:sz="0" w:space="0" w:color="auto"/>
                                                                                                <w:right w:val="none" w:sz="0" w:space="0" w:color="auto"/>
                                                                                              </w:divBdr>
                                                                                            </w:div>
                                                                                            <w:div w:id="1233851378">
                                                                                              <w:marLeft w:val="0"/>
                                                                                              <w:marRight w:val="0"/>
                                                                                              <w:marTop w:val="0"/>
                                                                                              <w:marBottom w:val="0"/>
                                                                                              <w:divBdr>
                                                                                                <w:top w:val="none" w:sz="0" w:space="0" w:color="auto"/>
                                                                                                <w:left w:val="none" w:sz="0" w:space="0" w:color="auto"/>
                                                                                                <w:bottom w:val="none" w:sz="0" w:space="0" w:color="auto"/>
                                                                                                <w:right w:val="none" w:sz="0" w:space="0" w:color="auto"/>
                                                                                              </w:divBdr>
                                                                                            </w:div>
                                                                                            <w:div w:id="1463694384">
                                                                                              <w:marLeft w:val="0"/>
                                                                                              <w:marRight w:val="0"/>
                                                                                              <w:marTop w:val="0"/>
                                                                                              <w:marBottom w:val="0"/>
                                                                                              <w:divBdr>
                                                                                                <w:top w:val="none" w:sz="0" w:space="0" w:color="auto"/>
                                                                                                <w:left w:val="none" w:sz="0" w:space="0" w:color="auto"/>
                                                                                                <w:bottom w:val="none" w:sz="0" w:space="0" w:color="auto"/>
                                                                                                <w:right w:val="none" w:sz="0" w:space="0" w:color="auto"/>
                                                                                              </w:divBdr>
                                                                                            </w:div>
                                                                                            <w:div w:id="1561355867">
                                                                                              <w:marLeft w:val="0"/>
                                                                                              <w:marRight w:val="0"/>
                                                                                              <w:marTop w:val="0"/>
                                                                                              <w:marBottom w:val="0"/>
                                                                                              <w:divBdr>
                                                                                                <w:top w:val="none" w:sz="0" w:space="0" w:color="auto"/>
                                                                                                <w:left w:val="none" w:sz="0" w:space="0" w:color="auto"/>
                                                                                                <w:bottom w:val="none" w:sz="0" w:space="0" w:color="auto"/>
                                                                                                <w:right w:val="none" w:sz="0" w:space="0" w:color="auto"/>
                                                                                              </w:divBdr>
                                                                                            </w:div>
                                                                                            <w:div w:id="1704941797">
                                                                                              <w:marLeft w:val="0"/>
                                                                                              <w:marRight w:val="0"/>
                                                                                              <w:marTop w:val="0"/>
                                                                                              <w:marBottom w:val="0"/>
                                                                                              <w:divBdr>
                                                                                                <w:top w:val="none" w:sz="0" w:space="0" w:color="auto"/>
                                                                                                <w:left w:val="none" w:sz="0" w:space="0" w:color="auto"/>
                                                                                                <w:bottom w:val="none" w:sz="0" w:space="0" w:color="auto"/>
                                                                                                <w:right w:val="none" w:sz="0" w:space="0" w:color="auto"/>
                                                                                              </w:divBdr>
                                                                                            </w:div>
                                                                                            <w:div w:id="1743092150">
                                                                                              <w:marLeft w:val="0"/>
                                                                                              <w:marRight w:val="0"/>
                                                                                              <w:marTop w:val="0"/>
                                                                                              <w:marBottom w:val="0"/>
                                                                                              <w:divBdr>
                                                                                                <w:top w:val="none" w:sz="0" w:space="0" w:color="auto"/>
                                                                                                <w:left w:val="none" w:sz="0" w:space="0" w:color="auto"/>
                                                                                                <w:bottom w:val="none" w:sz="0" w:space="0" w:color="auto"/>
                                                                                                <w:right w:val="none" w:sz="0" w:space="0" w:color="auto"/>
                                                                                              </w:divBdr>
                                                                                            </w:div>
                                                                                            <w:div w:id="1879853993">
                                                                                              <w:marLeft w:val="0"/>
                                                                                              <w:marRight w:val="0"/>
                                                                                              <w:marTop w:val="0"/>
                                                                                              <w:marBottom w:val="0"/>
                                                                                              <w:divBdr>
                                                                                                <w:top w:val="none" w:sz="0" w:space="0" w:color="auto"/>
                                                                                                <w:left w:val="none" w:sz="0" w:space="0" w:color="auto"/>
                                                                                                <w:bottom w:val="none" w:sz="0" w:space="0" w:color="auto"/>
                                                                                                <w:right w:val="none" w:sz="0" w:space="0" w:color="auto"/>
                                                                                              </w:divBdr>
                                                                                            </w:div>
                                                                                            <w:div w:id="212418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753434262">
      <w:bodyDiv w:val="1"/>
      <w:marLeft w:val="0"/>
      <w:marRight w:val="0"/>
      <w:marTop w:val="0"/>
      <w:marBottom w:val="0"/>
      <w:divBdr>
        <w:top w:val="none" w:sz="0" w:space="0" w:color="auto"/>
        <w:left w:val="none" w:sz="0" w:space="0" w:color="auto"/>
        <w:bottom w:val="none" w:sz="0" w:space="0" w:color="auto"/>
        <w:right w:val="none" w:sz="0" w:space="0" w:color="auto"/>
      </w:divBdr>
    </w:div>
    <w:div w:id="786658417">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09201947">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40527798">
      <w:bodyDiv w:val="1"/>
      <w:marLeft w:val="0"/>
      <w:marRight w:val="0"/>
      <w:marTop w:val="0"/>
      <w:marBottom w:val="0"/>
      <w:divBdr>
        <w:top w:val="none" w:sz="0" w:space="0" w:color="auto"/>
        <w:left w:val="none" w:sz="0" w:space="0" w:color="auto"/>
        <w:bottom w:val="none" w:sz="0" w:space="0" w:color="auto"/>
        <w:right w:val="none" w:sz="0" w:space="0" w:color="auto"/>
      </w:divBdr>
    </w:div>
    <w:div w:id="942107447">
      <w:bodyDiv w:val="1"/>
      <w:marLeft w:val="0"/>
      <w:marRight w:val="0"/>
      <w:marTop w:val="0"/>
      <w:marBottom w:val="0"/>
      <w:divBdr>
        <w:top w:val="none" w:sz="0" w:space="0" w:color="auto"/>
        <w:left w:val="none" w:sz="0" w:space="0" w:color="auto"/>
        <w:bottom w:val="none" w:sz="0" w:space="0" w:color="auto"/>
        <w:right w:val="none" w:sz="0" w:space="0" w:color="auto"/>
      </w:divBdr>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00543137">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159153606">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77251736">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9897645">
      <w:bodyDiv w:val="1"/>
      <w:marLeft w:val="0"/>
      <w:marRight w:val="0"/>
      <w:marTop w:val="0"/>
      <w:marBottom w:val="0"/>
      <w:divBdr>
        <w:top w:val="none" w:sz="0" w:space="0" w:color="auto"/>
        <w:left w:val="none" w:sz="0" w:space="0" w:color="auto"/>
        <w:bottom w:val="none" w:sz="0" w:space="0" w:color="auto"/>
        <w:right w:val="none" w:sz="0" w:space="0" w:color="auto"/>
      </w:divBdr>
    </w:div>
    <w:div w:id="1301154237">
      <w:bodyDiv w:val="1"/>
      <w:marLeft w:val="0"/>
      <w:marRight w:val="0"/>
      <w:marTop w:val="0"/>
      <w:marBottom w:val="0"/>
      <w:divBdr>
        <w:top w:val="none" w:sz="0" w:space="0" w:color="auto"/>
        <w:left w:val="none" w:sz="0" w:space="0" w:color="auto"/>
        <w:bottom w:val="none" w:sz="0" w:space="0" w:color="auto"/>
        <w:right w:val="none" w:sz="0" w:space="0" w:color="auto"/>
      </w:divBdr>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365520248">
      <w:bodyDiv w:val="1"/>
      <w:marLeft w:val="0"/>
      <w:marRight w:val="0"/>
      <w:marTop w:val="0"/>
      <w:marBottom w:val="0"/>
      <w:divBdr>
        <w:top w:val="none" w:sz="0" w:space="0" w:color="auto"/>
        <w:left w:val="none" w:sz="0" w:space="0" w:color="auto"/>
        <w:bottom w:val="none" w:sz="0" w:space="0" w:color="auto"/>
        <w:right w:val="none" w:sz="0" w:space="0" w:color="auto"/>
      </w:divBdr>
      <w:divsChild>
        <w:div w:id="987978380">
          <w:marLeft w:val="0"/>
          <w:marRight w:val="0"/>
          <w:marTop w:val="0"/>
          <w:marBottom w:val="0"/>
          <w:divBdr>
            <w:top w:val="none" w:sz="0" w:space="0" w:color="auto"/>
            <w:left w:val="none" w:sz="0" w:space="0" w:color="auto"/>
            <w:bottom w:val="none" w:sz="0" w:space="0" w:color="auto"/>
            <w:right w:val="none" w:sz="0" w:space="0" w:color="auto"/>
          </w:divBdr>
        </w:div>
        <w:div w:id="1534078067">
          <w:marLeft w:val="0"/>
          <w:marRight w:val="0"/>
          <w:marTop w:val="0"/>
          <w:marBottom w:val="0"/>
          <w:divBdr>
            <w:top w:val="none" w:sz="0" w:space="0" w:color="auto"/>
            <w:left w:val="none" w:sz="0" w:space="0" w:color="auto"/>
            <w:bottom w:val="none" w:sz="0" w:space="0" w:color="auto"/>
            <w:right w:val="none" w:sz="0" w:space="0" w:color="auto"/>
          </w:divBdr>
        </w:div>
        <w:div w:id="1078017491">
          <w:marLeft w:val="0"/>
          <w:marRight w:val="0"/>
          <w:marTop w:val="0"/>
          <w:marBottom w:val="0"/>
          <w:divBdr>
            <w:top w:val="none" w:sz="0" w:space="0" w:color="auto"/>
            <w:left w:val="none" w:sz="0" w:space="0" w:color="auto"/>
            <w:bottom w:val="none" w:sz="0" w:space="0" w:color="auto"/>
            <w:right w:val="none" w:sz="0" w:space="0" w:color="auto"/>
          </w:divBdr>
        </w:div>
      </w:divsChild>
    </w:div>
    <w:div w:id="1420058357">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439836520">
      <w:bodyDiv w:val="1"/>
      <w:marLeft w:val="0"/>
      <w:marRight w:val="0"/>
      <w:marTop w:val="0"/>
      <w:marBottom w:val="0"/>
      <w:divBdr>
        <w:top w:val="none" w:sz="0" w:space="0" w:color="auto"/>
        <w:left w:val="none" w:sz="0" w:space="0" w:color="auto"/>
        <w:bottom w:val="none" w:sz="0" w:space="0" w:color="auto"/>
        <w:right w:val="none" w:sz="0" w:space="0" w:color="auto"/>
      </w:divBdr>
    </w:div>
    <w:div w:id="1467359106">
      <w:bodyDiv w:val="1"/>
      <w:marLeft w:val="0"/>
      <w:marRight w:val="0"/>
      <w:marTop w:val="0"/>
      <w:marBottom w:val="0"/>
      <w:divBdr>
        <w:top w:val="none" w:sz="0" w:space="0" w:color="auto"/>
        <w:left w:val="none" w:sz="0" w:space="0" w:color="auto"/>
        <w:bottom w:val="none" w:sz="0" w:space="0" w:color="auto"/>
        <w:right w:val="none" w:sz="0" w:space="0" w:color="auto"/>
      </w:divBdr>
    </w:div>
    <w:div w:id="1473476147">
      <w:bodyDiv w:val="1"/>
      <w:marLeft w:val="0"/>
      <w:marRight w:val="0"/>
      <w:marTop w:val="0"/>
      <w:marBottom w:val="0"/>
      <w:divBdr>
        <w:top w:val="none" w:sz="0" w:space="0" w:color="auto"/>
        <w:left w:val="none" w:sz="0" w:space="0" w:color="auto"/>
        <w:bottom w:val="none" w:sz="0" w:space="0" w:color="auto"/>
        <w:right w:val="none" w:sz="0" w:space="0" w:color="auto"/>
      </w:divBdr>
    </w:div>
    <w:div w:id="1488126965">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04392198">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611162884">
      <w:bodyDiv w:val="1"/>
      <w:marLeft w:val="0"/>
      <w:marRight w:val="0"/>
      <w:marTop w:val="0"/>
      <w:marBottom w:val="0"/>
      <w:divBdr>
        <w:top w:val="none" w:sz="0" w:space="0" w:color="auto"/>
        <w:left w:val="none" w:sz="0" w:space="0" w:color="auto"/>
        <w:bottom w:val="none" w:sz="0" w:space="0" w:color="auto"/>
        <w:right w:val="none" w:sz="0" w:space="0" w:color="auto"/>
      </w:divBdr>
    </w:div>
    <w:div w:id="1698390854">
      <w:bodyDiv w:val="1"/>
      <w:marLeft w:val="0"/>
      <w:marRight w:val="0"/>
      <w:marTop w:val="0"/>
      <w:marBottom w:val="0"/>
      <w:divBdr>
        <w:top w:val="none" w:sz="0" w:space="0" w:color="auto"/>
        <w:left w:val="none" w:sz="0" w:space="0" w:color="auto"/>
        <w:bottom w:val="none" w:sz="0" w:space="0" w:color="auto"/>
        <w:right w:val="none" w:sz="0" w:space="0" w:color="auto"/>
      </w:divBdr>
    </w:div>
    <w:div w:id="1700427283">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69278654">
      <w:bodyDiv w:val="1"/>
      <w:marLeft w:val="0"/>
      <w:marRight w:val="0"/>
      <w:marTop w:val="0"/>
      <w:marBottom w:val="0"/>
      <w:divBdr>
        <w:top w:val="none" w:sz="0" w:space="0" w:color="auto"/>
        <w:left w:val="none" w:sz="0" w:space="0" w:color="auto"/>
        <w:bottom w:val="none" w:sz="0" w:space="0" w:color="auto"/>
        <w:right w:val="none" w:sz="0" w:space="0" w:color="auto"/>
      </w:divBdr>
      <w:divsChild>
        <w:div w:id="415827887">
          <w:marLeft w:val="0"/>
          <w:marRight w:val="0"/>
          <w:marTop w:val="0"/>
          <w:marBottom w:val="0"/>
          <w:divBdr>
            <w:top w:val="none" w:sz="0" w:space="0" w:color="auto"/>
            <w:left w:val="none" w:sz="0" w:space="0" w:color="auto"/>
            <w:bottom w:val="none" w:sz="0" w:space="0" w:color="auto"/>
            <w:right w:val="none" w:sz="0" w:space="0" w:color="auto"/>
          </w:divBdr>
        </w:div>
        <w:div w:id="1401557189">
          <w:marLeft w:val="0"/>
          <w:marRight w:val="0"/>
          <w:marTop w:val="0"/>
          <w:marBottom w:val="0"/>
          <w:divBdr>
            <w:top w:val="none" w:sz="0" w:space="0" w:color="auto"/>
            <w:left w:val="none" w:sz="0" w:space="0" w:color="auto"/>
            <w:bottom w:val="none" w:sz="0" w:space="0" w:color="auto"/>
            <w:right w:val="none" w:sz="0" w:space="0" w:color="auto"/>
          </w:divBdr>
        </w:div>
        <w:div w:id="1970626240">
          <w:marLeft w:val="0"/>
          <w:marRight w:val="0"/>
          <w:marTop w:val="0"/>
          <w:marBottom w:val="0"/>
          <w:divBdr>
            <w:top w:val="none" w:sz="0" w:space="0" w:color="auto"/>
            <w:left w:val="none" w:sz="0" w:space="0" w:color="auto"/>
            <w:bottom w:val="none" w:sz="0" w:space="0" w:color="auto"/>
            <w:right w:val="none" w:sz="0" w:space="0" w:color="auto"/>
          </w:divBdr>
        </w:div>
        <w:div w:id="105320127">
          <w:marLeft w:val="0"/>
          <w:marRight w:val="0"/>
          <w:marTop w:val="0"/>
          <w:marBottom w:val="0"/>
          <w:divBdr>
            <w:top w:val="none" w:sz="0" w:space="0" w:color="auto"/>
            <w:left w:val="none" w:sz="0" w:space="0" w:color="auto"/>
            <w:bottom w:val="none" w:sz="0" w:space="0" w:color="auto"/>
            <w:right w:val="none" w:sz="0" w:space="0" w:color="auto"/>
          </w:divBdr>
        </w:div>
        <w:div w:id="1738623195">
          <w:marLeft w:val="0"/>
          <w:marRight w:val="0"/>
          <w:marTop w:val="0"/>
          <w:marBottom w:val="0"/>
          <w:divBdr>
            <w:top w:val="none" w:sz="0" w:space="0" w:color="auto"/>
            <w:left w:val="none" w:sz="0" w:space="0" w:color="auto"/>
            <w:bottom w:val="none" w:sz="0" w:space="0" w:color="auto"/>
            <w:right w:val="none" w:sz="0" w:space="0" w:color="auto"/>
          </w:divBdr>
        </w:div>
        <w:div w:id="433475716">
          <w:marLeft w:val="0"/>
          <w:marRight w:val="0"/>
          <w:marTop w:val="0"/>
          <w:marBottom w:val="0"/>
          <w:divBdr>
            <w:top w:val="none" w:sz="0" w:space="0" w:color="auto"/>
            <w:left w:val="none" w:sz="0" w:space="0" w:color="auto"/>
            <w:bottom w:val="none" w:sz="0" w:space="0" w:color="auto"/>
            <w:right w:val="none" w:sz="0" w:space="0" w:color="auto"/>
          </w:divBdr>
        </w:div>
        <w:div w:id="147946130">
          <w:marLeft w:val="0"/>
          <w:marRight w:val="0"/>
          <w:marTop w:val="0"/>
          <w:marBottom w:val="0"/>
          <w:divBdr>
            <w:top w:val="none" w:sz="0" w:space="0" w:color="auto"/>
            <w:left w:val="none" w:sz="0" w:space="0" w:color="auto"/>
            <w:bottom w:val="none" w:sz="0" w:space="0" w:color="auto"/>
            <w:right w:val="none" w:sz="0" w:space="0" w:color="auto"/>
          </w:divBdr>
        </w:div>
      </w:divsChild>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1120011">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086680355">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14859859">
      <w:bodyDiv w:val="1"/>
      <w:marLeft w:val="0"/>
      <w:marRight w:val="0"/>
      <w:marTop w:val="0"/>
      <w:marBottom w:val="0"/>
      <w:divBdr>
        <w:top w:val="none" w:sz="0" w:space="0" w:color="auto"/>
        <w:left w:val="none" w:sz="0" w:space="0" w:color="auto"/>
        <w:bottom w:val="none" w:sz="0" w:space="0" w:color="auto"/>
        <w:right w:val="none" w:sz="0" w:space="0" w:color="auto"/>
      </w:divBdr>
    </w:div>
    <w:div w:id="2133479514">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860.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6" Type="http://schemas.openxmlformats.org/officeDocument/2006/relationships/header" Target="header3.xml"/><Relationship Id="rId107" Type="http://schemas.openxmlformats.org/officeDocument/2006/relationships/image" Target="media/image91.png"/><Relationship Id="rId11" Type="http://schemas.openxmlformats.org/officeDocument/2006/relationships/comments" Target="comment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eader" Target="header5.xml"/><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7.png"/><Relationship Id="rId118" Type="http://schemas.openxmlformats.org/officeDocument/2006/relationships/image" Target="media/image101.png"/><Relationship Id="rId80" Type="http://schemas.openxmlformats.org/officeDocument/2006/relationships/image" Target="media/image65.png"/><Relationship Id="rId85" Type="http://schemas.openxmlformats.org/officeDocument/2006/relationships/image" Target="media/image70.png"/><Relationship Id="rId12" Type="http://schemas.microsoft.com/office/2011/relationships/commentsExtended" Target="commentsExtended.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footer" Target="footer1.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gif"/><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microsoft.com/office/2016/09/relationships/commentsIds" Target="commentsIds.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3.png"/><Relationship Id="rId125"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4.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0.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5" Type="http://schemas.openxmlformats.org/officeDocument/2006/relationships/header" Target="header2.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750.png"/><Relationship Id="rId127" Type="http://schemas.microsoft.com/office/2011/relationships/people" Target="people.xml"/><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23F0DE61C01647AADD57BC023588A4" ma:contentTypeVersion="17" ma:contentTypeDescription="Create a new document." ma:contentTypeScope="" ma:versionID="38df2116981f44046ab73e9e5ad83409">
  <xsd:schema xmlns:xsd="http://www.w3.org/2001/XMLSchema" xmlns:xs="http://www.w3.org/2001/XMLSchema" xmlns:p="http://schemas.microsoft.com/office/2006/metadata/properties" xmlns:ns1="http://schemas.microsoft.com/sharepoint/v3" xmlns:ns2="80b0474e-37b4-4751-81bc-12d5121181de" xmlns:ns3="670f2bc3-833b-4a76-b13f-f7d6db0b8f4d" targetNamespace="http://schemas.microsoft.com/office/2006/metadata/properties" ma:root="true" ma:fieldsID="9da459cfe8bc12436f1cd88c83132d06" ns1:_="" ns2:_="" ns3:_="">
    <xsd:import namespace="http://schemas.microsoft.com/sharepoint/v3"/>
    <xsd:import namespace="80b0474e-37b4-4751-81bc-12d5121181de"/>
    <xsd:import namespace="670f2bc3-833b-4a76-b13f-f7d6db0b8f4d"/>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element ref="ns3:MediaServiceAutoTags" minOccurs="0"/>
                <xsd:element ref="ns3:MediaServiceDateTaken" minOccurs="0"/>
                <xsd:element ref="ns3:MediaServiceLocation" minOccurs="0"/>
                <xsd:element ref="ns3:MediaServiceOCR" minOccurs="0"/>
                <xsd:element ref="ns3:_Flow_SignoffStatus" minOccurs="0"/>
                <xsd:element ref="ns3:MediaServiceEventHashCode" minOccurs="0"/>
                <xsd:element ref="ns3:MediaServiceGenerationTime" minOccurs="0"/>
                <xsd:element ref="ns3:MediaServiceAutoKeyPoints" minOccurs="0"/>
                <xsd:element ref="ns3:MediaServiceKeyPoint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0b0474e-37b4-4751-81bc-12d5121181de"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hidden="true" ma:internalName="LastSharedByUser" ma:readOnly="true">
      <xsd:simpleType>
        <xsd:restriction base="dms:Note"/>
      </xsd:simpleType>
    </xsd:element>
    <xsd:element name="LastSharedByTime" ma:index="11" nillable="true" ma:displayName="Last Shared By Time" ma:description="" ma:hidden="true"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670f2bc3-833b-4a76-b13f-f7d6db0b8f4d" elementFormDefault="qualified">
    <xsd:import namespace="http://schemas.microsoft.com/office/2006/documentManagement/types"/>
    <xsd:import namespace="http://schemas.microsoft.com/office/infopath/2007/PartnerControls"/>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element name="MediaServiceAutoTags" ma:index="14" nillable="true" ma:displayName="MediaServiceAutoTags" ma:description="" ma:internalName="MediaServiceAutoTags"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MediaServiceLocation" ma:internalName="MediaServiceLocatio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_Flow_SignoffStatus" ma:index="18" nillable="true" ma:displayName="Sign-off status" ma:internalName="_x0024_Resources_x003a_core_x002c_Signoff_Status_x003b_">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fals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MediaServiceKeyPoints xmlns="670f2bc3-833b-4a76-b13f-f7d6db0b8f4d" xsi:nil="true"/>
    <_Flow_SignoffStatus xmlns="670f2bc3-833b-4a76-b13f-f7d6db0b8f4d" xsi:nil="true"/>
  </documentManagement>
</p:properties>
</file>

<file path=customXml/itemProps1.xml><?xml version="1.0" encoding="utf-8"?>
<ds:datastoreItem xmlns:ds="http://schemas.openxmlformats.org/officeDocument/2006/customXml" ds:itemID="{DCC46BAA-4CAB-4EB8-A95D-DBD999BDC7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0b0474e-37b4-4751-81bc-12d5121181de"/>
    <ds:schemaRef ds:uri="670f2bc3-833b-4a76-b13f-f7d6db0b8f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F8F63C-6C04-4C95-9539-1684FECFE0F0}">
  <ds:schemaRefs>
    <ds:schemaRef ds:uri="http://schemas.microsoft.com/sharepoint/v3/contenttype/forms"/>
  </ds:schemaRefs>
</ds:datastoreItem>
</file>

<file path=customXml/itemProps3.xml><?xml version="1.0" encoding="utf-8"?>
<ds:datastoreItem xmlns:ds="http://schemas.openxmlformats.org/officeDocument/2006/customXml" ds:itemID="{2CE55930-881C-413E-A7A4-D7E3283D3C29}">
  <ds:schemaRefs>
    <ds:schemaRef ds:uri="http://schemas.openxmlformats.org/officeDocument/2006/bibliography"/>
  </ds:schemaRefs>
</ds:datastoreItem>
</file>

<file path=customXml/itemProps4.xml><?xml version="1.0" encoding="utf-8"?>
<ds:datastoreItem xmlns:ds="http://schemas.openxmlformats.org/officeDocument/2006/customXml" ds:itemID="{C73590B9-4F68-40F7-B6A2-F2D4F095932D}">
  <ds:schemaRefs>
    <ds:schemaRef ds:uri="http://schemas.microsoft.com/office/2006/metadata/properties"/>
    <ds:schemaRef ds:uri="http://schemas.microsoft.com/office/infopath/2007/PartnerControls"/>
    <ds:schemaRef ds:uri="http://schemas.microsoft.com/sharepoint/v3"/>
    <ds:schemaRef ds:uri="670f2bc3-833b-4a76-b13f-f7d6db0b8f4d"/>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12</Pages>
  <Words>7832</Words>
  <Characters>44646</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Hands-on Lab Step By Step Template_9 28 17</vt:lpstr>
    </vt:vector>
  </TitlesOfParts>
  <LinksUpToDate>false</LinksUpToDate>
  <CharactersWithSpaces>52374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Lab Step By Step Template_9 28 17</dc:title>
  <dc:subject>Whiteboard Design Leader Guide</dc:subject>
  <dc:creator/>
  <cp:keywords>Whiteboard Design Leader Guide</cp:keywords>
  <dc:description/>
  <cp:lastModifiedBy/>
  <cp:revision>1</cp:revision>
  <dcterms:created xsi:type="dcterms:W3CDTF">2021-10-08T01:37:00Z</dcterms:created>
  <dcterms:modified xsi:type="dcterms:W3CDTF">2021-10-09T09:25:00Z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0x010100F523F0DE61C01647AADD57BC023588A4</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Ref">
    <vt:lpwstr>https://api.informationprotection.azure.com/api/72f988bf-86f1-41af-91ab-2d7cd011db47</vt:lpwstr>
  </property>
  <property fmtid="{D5CDD505-2E9C-101B-9397-08002B2CF9AE}" pid="6" name="MSIP_Label_f42aa342-8706-4288-bd11-ebb85995028c_Owner">
    <vt:lpwstr>hopero@microsoft.com</vt:lpwstr>
  </property>
  <property fmtid="{D5CDD505-2E9C-101B-9397-08002B2CF9AE}" pid="7" name="MSIP_Label_f42aa342-8706-4288-bd11-ebb85995028c_SetDate">
    <vt:lpwstr>2017-09-20T13:50:49.1346427-07:00</vt:lpwstr>
  </property>
  <property fmtid="{D5CDD505-2E9C-101B-9397-08002B2CF9AE}" pid="8" name="MSIP_Label_f42aa342-8706-4288-bd11-ebb85995028c_Name">
    <vt:lpwstr>General</vt:lpwstr>
  </property>
  <property fmtid="{D5CDD505-2E9C-101B-9397-08002B2CF9AE}" pid="9" name="MSIP_Label_f42aa342-8706-4288-bd11-ebb85995028c_Application">
    <vt:lpwstr>Microsoft Azure Information Protection</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